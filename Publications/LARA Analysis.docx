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F4156" w14:textId="787842E7" w:rsidR="009B7456" w:rsidRPr="009D74BB" w:rsidRDefault="009B7456" w:rsidP="0048607A">
      <w:pPr>
        <w:spacing w:after="0" w:line="240" w:lineRule="auto"/>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Automatic Extract</w:t>
      </w:r>
      <w:r w:rsidR="005200F9">
        <w:rPr>
          <w:rFonts w:ascii="Times New Roman" w:hAnsi="Times New Roman" w:cs="Times New Roman"/>
          <w:b/>
          <w:bCs/>
          <w:sz w:val="32"/>
          <w:szCs w:val="32"/>
          <w:lang w:val="en-GB"/>
        </w:rPr>
        <w:t>ion of</w:t>
      </w:r>
      <w:r>
        <w:rPr>
          <w:rFonts w:ascii="Times New Roman" w:hAnsi="Times New Roman" w:cs="Times New Roman"/>
          <w:b/>
          <w:bCs/>
          <w:sz w:val="32"/>
          <w:szCs w:val="32"/>
          <w:lang w:val="en-GB"/>
        </w:rPr>
        <w:t xml:space="preserve"> Pathologic Biomarkers from </w:t>
      </w:r>
      <w:del w:id="0" w:author="zhaohan" w:date="2021-10-12T21:46:00Z">
        <w:r w:rsidDel="002320CF">
          <w:rPr>
            <w:rFonts w:ascii="Times New Roman" w:hAnsi="Times New Roman" w:cs="Times New Roman"/>
            <w:b/>
            <w:bCs/>
            <w:sz w:val="32"/>
            <w:szCs w:val="32"/>
            <w:lang w:val="en-GB"/>
          </w:rPr>
          <w:delText xml:space="preserve">Cardiac </w:delText>
        </w:r>
      </w:del>
      <w:ins w:id="1" w:author="zhaohan" w:date="2021-10-12T21:46:00Z">
        <w:r w:rsidR="002320CF">
          <w:rPr>
            <w:rFonts w:ascii="Times New Roman" w:hAnsi="Times New Roman" w:cs="Times New Roman"/>
            <w:b/>
            <w:bCs/>
            <w:sz w:val="32"/>
            <w:szCs w:val="32"/>
            <w:lang w:val="en-GB"/>
          </w:rPr>
          <w:t>Atrial</w:t>
        </w:r>
        <w:r w:rsidR="002320CF">
          <w:rPr>
            <w:rFonts w:ascii="Times New Roman" w:hAnsi="Times New Roman" w:cs="Times New Roman"/>
            <w:b/>
            <w:bCs/>
            <w:sz w:val="32"/>
            <w:szCs w:val="32"/>
            <w:lang w:val="en-GB"/>
          </w:rPr>
          <w:t xml:space="preserve"> </w:t>
        </w:r>
      </w:ins>
      <w:r>
        <w:rPr>
          <w:rFonts w:ascii="Times New Roman" w:hAnsi="Times New Roman" w:cs="Times New Roman"/>
          <w:b/>
          <w:bCs/>
          <w:sz w:val="32"/>
          <w:szCs w:val="32"/>
          <w:lang w:val="en-GB"/>
        </w:rPr>
        <w:t>Magnetic Resonance Imaging</w:t>
      </w:r>
      <w:r w:rsidR="00C50B6F">
        <w:rPr>
          <w:rFonts w:ascii="Times New Roman" w:hAnsi="Times New Roman" w:cs="Times New Roman"/>
          <w:b/>
          <w:bCs/>
          <w:sz w:val="32"/>
          <w:szCs w:val="32"/>
          <w:lang w:val="en-GB"/>
        </w:rPr>
        <w:t xml:space="preserve"> using </w:t>
      </w:r>
      <w:r w:rsidR="002C527B">
        <w:rPr>
          <w:rFonts w:ascii="Times New Roman" w:hAnsi="Times New Roman" w:cs="Times New Roman"/>
          <w:b/>
          <w:bCs/>
          <w:sz w:val="32"/>
          <w:szCs w:val="32"/>
          <w:lang w:val="en-GB"/>
        </w:rPr>
        <w:t>Convolutional Neural Networks</w:t>
      </w:r>
    </w:p>
    <w:p w14:paraId="2A157EC1" w14:textId="77777777" w:rsidR="00023453" w:rsidRPr="009B7456" w:rsidRDefault="00023453" w:rsidP="0048607A">
      <w:pPr>
        <w:pBdr>
          <w:bottom w:val="single" w:sz="6" w:space="1" w:color="auto"/>
        </w:pBdr>
        <w:spacing w:after="0" w:line="240" w:lineRule="auto"/>
        <w:jc w:val="both"/>
        <w:rPr>
          <w:rFonts w:ascii="Times New Roman" w:hAnsi="Times New Roman" w:cs="Times New Roman"/>
          <w:b/>
          <w:bCs/>
          <w:sz w:val="28"/>
          <w:szCs w:val="28"/>
          <w:lang w:val="en-GB"/>
        </w:rPr>
      </w:pPr>
    </w:p>
    <w:p w14:paraId="2A157EC2" w14:textId="77777777" w:rsidR="00524C92" w:rsidRPr="009D74BB" w:rsidRDefault="00524C92" w:rsidP="0048607A">
      <w:pPr>
        <w:pBdr>
          <w:bottom w:val="single" w:sz="6" w:space="1" w:color="auto"/>
        </w:pBdr>
        <w:spacing w:after="0" w:line="240" w:lineRule="auto"/>
        <w:jc w:val="both"/>
        <w:rPr>
          <w:rFonts w:ascii="Times New Roman" w:hAnsi="Times New Roman" w:cs="Times New Roman"/>
          <w:b/>
          <w:bCs/>
          <w:sz w:val="28"/>
          <w:szCs w:val="28"/>
          <w:lang w:val="en-GB"/>
        </w:rPr>
      </w:pPr>
      <w:r w:rsidRPr="009D74BB">
        <w:rPr>
          <w:rFonts w:ascii="Times New Roman" w:hAnsi="Times New Roman" w:cs="Times New Roman"/>
          <w:b/>
          <w:bCs/>
          <w:sz w:val="28"/>
          <w:szCs w:val="28"/>
          <w:lang w:val="en-GB"/>
        </w:rPr>
        <w:t>Author Information</w:t>
      </w:r>
    </w:p>
    <w:p w14:paraId="1239B936" w14:textId="77777777" w:rsidR="00424BE7" w:rsidRPr="00046D87" w:rsidRDefault="00424BE7" w:rsidP="00424BE7">
      <w:pPr>
        <w:spacing w:after="0" w:line="240" w:lineRule="auto"/>
        <w:jc w:val="both"/>
        <w:rPr>
          <w:rFonts w:ascii="Times New Roman" w:hAnsi="Times New Roman" w:cs="Times New Roman"/>
        </w:rPr>
      </w:pPr>
      <w:r w:rsidRPr="00CB5C88">
        <w:rPr>
          <w:rFonts w:ascii="Times New Roman" w:hAnsi="Times New Roman" w:cs="Times New Roman"/>
        </w:rPr>
        <w:t>Zhaohan Xiong</w:t>
      </w:r>
      <w:r w:rsidRPr="00CB5C88">
        <w:rPr>
          <w:rFonts w:ascii="Times New Roman" w:hAnsi="Times New Roman" w:cs="Times New Roman"/>
          <w:vertAlign w:val="superscript"/>
        </w:rPr>
        <w:t>1</w:t>
      </w:r>
      <w:r w:rsidRPr="00CB5C88">
        <w:rPr>
          <w:rFonts w:ascii="Times New Roman" w:hAnsi="Times New Roman" w:cs="Times New Roman"/>
        </w:rPr>
        <w:t>, Aaqel Nalar</w:t>
      </w:r>
      <w:r w:rsidRPr="00CB5C88">
        <w:rPr>
          <w:rFonts w:ascii="Times New Roman" w:hAnsi="Times New Roman" w:cs="Times New Roman"/>
          <w:vertAlign w:val="superscript"/>
        </w:rPr>
        <w:t>1</w:t>
      </w:r>
      <w:r w:rsidRPr="00CB5C88">
        <w:rPr>
          <w:rFonts w:ascii="Times New Roman" w:hAnsi="Times New Roman" w:cs="Times New Roman"/>
        </w:rPr>
        <w:t>, James Kennelly</w:t>
      </w:r>
      <w:r w:rsidRPr="00CB5C88">
        <w:rPr>
          <w:rFonts w:ascii="Times New Roman" w:hAnsi="Times New Roman" w:cs="Times New Roman"/>
          <w:vertAlign w:val="superscript"/>
        </w:rPr>
        <w:t>1</w:t>
      </w:r>
      <w:r w:rsidRPr="00CB5C88">
        <w:rPr>
          <w:rFonts w:ascii="Times New Roman" w:hAnsi="Times New Roman" w:cs="Times New Roman"/>
        </w:rPr>
        <w:t>, Martin K. Stiles, MBChB, PhD</w:t>
      </w:r>
      <w:r w:rsidRPr="00CB5C88">
        <w:rPr>
          <w:rFonts w:ascii="Times New Roman" w:hAnsi="Times New Roman" w:cs="Times New Roman"/>
          <w:vertAlign w:val="superscript"/>
        </w:rPr>
        <w:t>2</w:t>
      </w:r>
      <w:r w:rsidRPr="00CB5C88">
        <w:rPr>
          <w:rFonts w:ascii="Times New Roman" w:hAnsi="Times New Roman" w:cs="Times New Roman"/>
        </w:rPr>
        <w:t xml:space="preserve">, </w:t>
      </w:r>
      <w:r>
        <w:rPr>
          <w:rFonts w:ascii="Times New Roman" w:hAnsi="Times New Roman" w:cs="Times New Roman"/>
        </w:rPr>
        <w:t>Steffen Peterson, MD, DPHIL</w:t>
      </w:r>
      <w:r>
        <w:rPr>
          <w:rFonts w:ascii="Times New Roman" w:hAnsi="Times New Roman" w:cs="Times New Roman"/>
          <w:vertAlign w:val="superscript"/>
        </w:rPr>
        <w:t>3</w:t>
      </w:r>
      <w:r>
        <w:rPr>
          <w:rFonts w:ascii="Times New Roman" w:hAnsi="Times New Roman" w:cs="Times New Roman"/>
        </w:rPr>
        <w:t xml:space="preserve">, </w:t>
      </w:r>
      <w:r w:rsidRPr="00CB5C88">
        <w:rPr>
          <w:rFonts w:ascii="Times New Roman" w:hAnsi="Times New Roman" w:cs="Times New Roman"/>
        </w:rPr>
        <w:t>Jichao Zhao, PhD</w:t>
      </w:r>
      <w:r w:rsidRPr="00CB5C88">
        <w:rPr>
          <w:rFonts w:ascii="Times New Roman" w:hAnsi="Times New Roman" w:cs="Times New Roman"/>
          <w:vertAlign w:val="superscript"/>
        </w:rPr>
        <w:t>1</w:t>
      </w:r>
    </w:p>
    <w:p w14:paraId="025D5FE7" w14:textId="77777777" w:rsidR="008E09FD" w:rsidRPr="00424BE7" w:rsidRDefault="008E09FD" w:rsidP="001C6E99">
      <w:pPr>
        <w:pStyle w:val="Heading3"/>
        <w:rPr>
          <w:sz w:val="22"/>
          <w:szCs w:val="22"/>
        </w:rPr>
      </w:pPr>
    </w:p>
    <w:p w14:paraId="2A157EC4" w14:textId="39AB7968" w:rsidR="00524C92" w:rsidRPr="009D74BB" w:rsidRDefault="00524C92" w:rsidP="0048607A">
      <w:pPr>
        <w:pStyle w:val="Heading3"/>
        <w:spacing w:after="0" w:line="240" w:lineRule="auto"/>
        <w:jc w:val="both"/>
        <w:rPr>
          <w:rFonts w:eastAsia="Times New Roman"/>
          <w:color w:val="222222"/>
          <w:lang w:val="en-GB" w:eastAsia="pt-BR"/>
        </w:rPr>
      </w:pPr>
      <w:r w:rsidRPr="009D74BB">
        <w:rPr>
          <w:lang w:val="en-GB"/>
        </w:rPr>
        <w:t>Affiliations</w:t>
      </w:r>
    </w:p>
    <w:p w14:paraId="2A157EC5" w14:textId="77777777" w:rsidR="00046D87" w:rsidRPr="00046D87" w:rsidRDefault="00046D87" w:rsidP="0048607A">
      <w:pPr>
        <w:spacing w:after="0" w:line="240" w:lineRule="auto"/>
        <w:jc w:val="both"/>
        <w:rPr>
          <w:rFonts w:ascii="Times New Roman" w:hAnsi="Times New Roman" w:cs="Times New Roman"/>
          <w:b/>
          <w:lang w:val="en-NZ"/>
        </w:rPr>
      </w:pPr>
      <w:r w:rsidRPr="00046D87">
        <w:rPr>
          <w:rFonts w:ascii="Times New Roman" w:hAnsi="Times New Roman" w:cs="Times New Roman"/>
          <w:b/>
          <w:vertAlign w:val="superscript"/>
        </w:rPr>
        <w:t>1</w:t>
      </w:r>
      <w:r w:rsidRPr="00046D87">
        <w:rPr>
          <w:rFonts w:ascii="Times New Roman" w:hAnsi="Times New Roman" w:cs="Times New Roman"/>
          <w:b/>
        </w:rPr>
        <w:t xml:space="preserve">Auckland </w:t>
      </w:r>
      <w:r w:rsidRPr="00046D87">
        <w:rPr>
          <w:rFonts w:ascii="Times New Roman" w:hAnsi="Times New Roman" w:cs="Times New Roman"/>
          <w:b/>
          <w:lang w:val="en-NZ"/>
        </w:rPr>
        <w:t>Bioengineering Institute, University of Auckland, Auckland, New Zealand</w:t>
      </w:r>
    </w:p>
    <w:p w14:paraId="2A157EC7" w14:textId="4F4CE58E" w:rsidR="00046D87" w:rsidRDefault="00046D87" w:rsidP="0048607A">
      <w:pPr>
        <w:spacing w:after="0" w:line="240" w:lineRule="auto"/>
        <w:jc w:val="both"/>
        <w:rPr>
          <w:rFonts w:ascii="Times New Roman" w:hAnsi="Times New Roman" w:cs="Times New Roman"/>
          <w:b/>
          <w:lang w:val="en-NZ"/>
        </w:rPr>
      </w:pPr>
      <w:r w:rsidRPr="00046D87">
        <w:rPr>
          <w:rFonts w:ascii="Times New Roman" w:hAnsi="Times New Roman" w:cs="Times New Roman"/>
          <w:b/>
          <w:vertAlign w:val="superscript"/>
        </w:rPr>
        <w:t>2</w:t>
      </w:r>
      <w:r w:rsidRPr="00046D87">
        <w:rPr>
          <w:rFonts w:ascii="Times New Roman" w:hAnsi="Times New Roman" w:cs="Times New Roman"/>
          <w:b/>
        </w:rPr>
        <w:t>Waikato Clinical School</w:t>
      </w:r>
      <w:r w:rsidRPr="00046D87">
        <w:rPr>
          <w:rFonts w:ascii="Times New Roman" w:hAnsi="Times New Roman" w:cs="Times New Roman"/>
          <w:b/>
          <w:lang w:val="en-NZ"/>
        </w:rPr>
        <w:t>, University of Auckland, Auckland, New Zealand</w:t>
      </w:r>
    </w:p>
    <w:p w14:paraId="2A157EC8" w14:textId="4B0633B6" w:rsidR="002A6AA2" w:rsidRPr="0089709E" w:rsidRDefault="008E09FD" w:rsidP="0048607A">
      <w:pPr>
        <w:spacing w:after="0" w:line="240" w:lineRule="auto"/>
        <w:jc w:val="both"/>
        <w:rPr>
          <w:rFonts w:ascii="Times New Roman" w:hAnsi="Times New Roman" w:cs="Times New Roman"/>
          <w:b/>
          <w:lang w:val="en-NZ"/>
        </w:rPr>
      </w:pPr>
      <w:r>
        <w:rPr>
          <w:rFonts w:ascii="Times New Roman" w:hAnsi="Times New Roman" w:cs="Times New Roman"/>
          <w:b/>
          <w:vertAlign w:val="superscript"/>
          <w:lang w:val="en-NZ"/>
        </w:rPr>
        <w:t>3</w:t>
      </w:r>
      <w:r w:rsidR="0089709E">
        <w:rPr>
          <w:rFonts w:ascii="Times New Roman" w:hAnsi="Times New Roman" w:cs="Times New Roman"/>
          <w:b/>
          <w:lang w:val="en-NZ"/>
        </w:rPr>
        <w:t xml:space="preserve">Center for Advanced Cardiovascular Imaging, NIHR Barts Biomedical Research Center, Queen Mary University of London, London, </w:t>
      </w:r>
      <w:r w:rsidR="00EE697F">
        <w:rPr>
          <w:rFonts w:ascii="Times New Roman" w:hAnsi="Times New Roman" w:cs="Times New Roman"/>
          <w:b/>
          <w:lang w:val="en-NZ"/>
        </w:rPr>
        <w:t>United</w:t>
      </w:r>
      <w:r w:rsidR="00287B51">
        <w:rPr>
          <w:rFonts w:ascii="Times New Roman" w:hAnsi="Times New Roman" w:cs="Times New Roman"/>
          <w:b/>
          <w:lang w:val="en-NZ"/>
        </w:rPr>
        <w:t xml:space="preserve"> Kingdom</w:t>
      </w:r>
    </w:p>
    <w:p w14:paraId="2A157EC9" w14:textId="77777777" w:rsidR="00192F51" w:rsidRPr="00046D87" w:rsidRDefault="00192F51" w:rsidP="0048607A">
      <w:pPr>
        <w:spacing w:after="0" w:line="240" w:lineRule="auto"/>
        <w:jc w:val="both"/>
        <w:rPr>
          <w:rFonts w:ascii="Times New Roman" w:hAnsi="Times New Roman" w:cs="Times New Roman"/>
          <w:b/>
          <w:lang w:val="en-NZ"/>
        </w:rPr>
      </w:pPr>
    </w:p>
    <w:p w14:paraId="52FDE1DE" w14:textId="77777777" w:rsidR="003848B2" w:rsidRPr="009D74BB" w:rsidRDefault="003848B2" w:rsidP="003848B2">
      <w:pPr>
        <w:pStyle w:val="Heading3"/>
        <w:spacing w:after="0" w:line="240" w:lineRule="auto"/>
        <w:jc w:val="both"/>
        <w:rPr>
          <w:lang w:val="en-GB"/>
        </w:rPr>
      </w:pPr>
      <w:r w:rsidRPr="009D74BB">
        <w:rPr>
          <w:lang w:val="en-GB"/>
        </w:rPr>
        <w:t>Contributions</w:t>
      </w:r>
    </w:p>
    <w:p w14:paraId="70CED26B" w14:textId="77777777" w:rsidR="003848B2" w:rsidRDefault="003848B2" w:rsidP="003848B2">
      <w:pPr>
        <w:spacing w:after="0" w:line="240" w:lineRule="auto"/>
        <w:jc w:val="both"/>
        <w:rPr>
          <w:rFonts w:ascii="Times New Roman" w:hAnsi="Times New Roman" w:cs="Times New Roman"/>
          <w:lang w:val="en-GB"/>
        </w:rPr>
      </w:pPr>
      <w:r>
        <w:rPr>
          <w:rFonts w:ascii="Times New Roman" w:hAnsi="Times New Roman" w:cs="Times New Roman"/>
          <w:lang w:val="en-GB"/>
        </w:rPr>
        <w:t>Z.X prepared the data, performed data analysis, and drafted the manuscript. A.N and J.K prepared the data and edited the manuscript. M.K.S and S.P provided the data used in this study. J.Z reviewed and finalized the manuscript.</w:t>
      </w:r>
    </w:p>
    <w:p w14:paraId="4ACA6E7F" w14:textId="77777777" w:rsidR="003848B2" w:rsidRPr="009D74BB" w:rsidRDefault="003848B2" w:rsidP="0048607A">
      <w:pPr>
        <w:spacing w:after="0" w:line="240" w:lineRule="auto"/>
        <w:jc w:val="both"/>
        <w:rPr>
          <w:rFonts w:ascii="Times New Roman" w:hAnsi="Times New Roman" w:cs="Times New Roman"/>
          <w:color w:val="222222"/>
          <w:lang w:val="en-GB"/>
        </w:rPr>
      </w:pPr>
    </w:p>
    <w:p w14:paraId="2A157ECD" w14:textId="77777777" w:rsidR="00524C92" w:rsidRPr="009D74BB" w:rsidRDefault="00524C92" w:rsidP="0048607A">
      <w:pPr>
        <w:pStyle w:val="Heading3"/>
        <w:spacing w:after="0" w:line="240" w:lineRule="auto"/>
        <w:jc w:val="both"/>
        <w:rPr>
          <w:lang w:val="en-GB"/>
        </w:rPr>
      </w:pPr>
      <w:r w:rsidRPr="009D74BB">
        <w:rPr>
          <w:lang w:val="en-GB"/>
        </w:rPr>
        <w:t>Corresponding author</w:t>
      </w:r>
    </w:p>
    <w:p w14:paraId="2A157ECE" w14:textId="212CFC67" w:rsidR="00524C92" w:rsidRPr="009153E4" w:rsidRDefault="00524C92" w:rsidP="0048607A">
      <w:pPr>
        <w:spacing w:after="0" w:line="240" w:lineRule="auto"/>
        <w:jc w:val="both"/>
        <w:rPr>
          <w:rFonts w:ascii="Times New Roman" w:hAnsi="Times New Roman" w:cs="Times New Roman"/>
          <w:shd w:val="clear" w:color="auto" w:fill="FFFFFF"/>
          <w:lang w:val="en-GB"/>
        </w:rPr>
      </w:pPr>
      <w:r w:rsidRPr="009153E4">
        <w:rPr>
          <w:rFonts w:ascii="Times New Roman" w:hAnsi="Times New Roman" w:cs="Times New Roman"/>
          <w:shd w:val="clear" w:color="auto" w:fill="FFFFFF"/>
          <w:lang w:val="en-GB"/>
        </w:rPr>
        <w:t xml:space="preserve">Correspondence to: </w:t>
      </w:r>
      <w:r w:rsidR="00AF3B4C" w:rsidRPr="009153E4">
        <w:rPr>
          <w:rFonts w:ascii="Times New Roman" w:hAnsi="Times New Roman" w:cs="Times New Roman"/>
          <w:shd w:val="clear" w:color="auto" w:fill="FFFFFF"/>
          <w:lang w:val="en-GB"/>
        </w:rPr>
        <w:t>Jichao Zhao</w:t>
      </w:r>
      <w:r w:rsidR="009153E4" w:rsidRPr="009153E4">
        <w:rPr>
          <w:rFonts w:ascii="Times New Roman" w:hAnsi="Times New Roman" w:cs="Times New Roman"/>
          <w:shd w:val="clear" w:color="auto" w:fill="FFFFFF"/>
          <w:lang w:val="en-GB"/>
        </w:rPr>
        <w:t xml:space="preserve"> </w:t>
      </w:r>
      <w:r w:rsidR="009153E4" w:rsidRPr="009153E4">
        <w:rPr>
          <w:rFonts w:ascii="Times New Roman" w:hAnsi="Times New Roman" w:cs="Times New Roman"/>
        </w:rPr>
        <w:t>(e-mail: j.zhao@auckland.ac.nz, Private Bag 92019, Auckland 1142, New Zealand).</w:t>
      </w:r>
    </w:p>
    <w:p w14:paraId="3C4BEB42" w14:textId="77777777" w:rsidR="003848B2" w:rsidRPr="0071601E" w:rsidRDefault="003848B2" w:rsidP="0048607A">
      <w:pPr>
        <w:spacing w:after="0" w:line="240" w:lineRule="auto"/>
        <w:jc w:val="both"/>
        <w:rPr>
          <w:rFonts w:ascii="Times New Roman" w:hAnsi="Times New Roman" w:cs="Times New Roman"/>
          <w:b/>
          <w:bCs/>
          <w:lang w:val="en-GB"/>
        </w:rPr>
      </w:pPr>
    </w:p>
    <w:p w14:paraId="2A157ED1" w14:textId="77777777" w:rsidR="00524C92" w:rsidRPr="006C1CE8" w:rsidRDefault="00524C92" w:rsidP="0048607A">
      <w:pPr>
        <w:spacing w:after="0" w:line="240" w:lineRule="auto"/>
        <w:jc w:val="both"/>
        <w:rPr>
          <w:rFonts w:ascii="Times New Roman" w:hAnsi="Times New Roman" w:cs="Times New Roman"/>
          <w:b/>
          <w:bCs/>
          <w:sz w:val="28"/>
          <w:szCs w:val="28"/>
          <w:lang w:val="en-GB"/>
        </w:rPr>
      </w:pPr>
      <w:r w:rsidRPr="009D74BB">
        <w:rPr>
          <w:rFonts w:ascii="Times New Roman" w:hAnsi="Times New Roman" w:cs="Times New Roman"/>
          <w:b/>
          <w:bCs/>
          <w:sz w:val="28"/>
          <w:szCs w:val="28"/>
          <w:lang w:val="en-GB"/>
        </w:rPr>
        <w:t>Abstract</w:t>
      </w:r>
    </w:p>
    <w:p w14:paraId="4EA814B6" w14:textId="1D722CE3" w:rsidR="00AE0D52" w:rsidRPr="005971B5" w:rsidRDefault="00EF6CC1" w:rsidP="005971B5">
      <w:pPr>
        <w:jc w:val="both"/>
        <w:rPr>
          <w:rFonts w:ascii="Times New Roman" w:hAnsi="Times New Roman" w:cs="Times New Roman"/>
          <w:lang w:val="en-GB"/>
        </w:rPr>
      </w:pPr>
      <w:r>
        <w:rPr>
          <w:rFonts w:ascii="Times New Roman" w:hAnsi="Times New Roman" w:cs="Times New Roman"/>
          <w:lang w:val="en-GB"/>
        </w:rPr>
        <w:t xml:space="preserve">Accurate quantification of </w:t>
      </w:r>
      <w:r w:rsidR="00287C90">
        <w:rPr>
          <w:rFonts w:ascii="Times New Roman" w:hAnsi="Times New Roman" w:cs="Times New Roman"/>
          <w:lang w:val="en-GB"/>
        </w:rPr>
        <w:t xml:space="preserve">cardiac </w:t>
      </w:r>
      <w:r w:rsidR="003517A1">
        <w:rPr>
          <w:rFonts w:ascii="Times New Roman" w:hAnsi="Times New Roman" w:cs="Times New Roman"/>
          <w:lang w:val="en-GB"/>
        </w:rPr>
        <w:t>phenotypes</w:t>
      </w:r>
      <w:r w:rsidR="00F46061">
        <w:rPr>
          <w:rFonts w:ascii="Times New Roman" w:hAnsi="Times New Roman" w:cs="Times New Roman"/>
          <w:lang w:val="en-GB"/>
        </w:rPr>
        <w:t xml:space="preserve"> </w:t>
      </w:r>
      <w:r w:rsidR="007E2F0C">
        <w:rPr>
          <w:rFonts w:ascii="Times New Roman" w:hAnsi="Times New Roman" w:cs="Times New Roman"/>
          <w:lang w:val="en-GB"/>
        </w:rPr>
        <w:t>is a crucial step in the diagnosis and treatment of</w:t>
      </w:r>
      <w:r w:rsidR="00287C90">
        <w:rPr>
          <w:rFonts w:ascii="Times New Roman" w:hAnsi="Times New Roman" w:cs="Times New Roman"/>
          <w:lang w:val="en-GB"/>
        </w:rPr>
        <w:t xml:space="preserve"> cardiovascular diseases.</w:t>
      </w:r>
      <w:r w:rsidR="002E726C">
        <w:rPr>
          <w:rFonts w:ascii="Times New Roman" w:hAnsi="Times New Roman" w:cs="Times New Roman"/>
          <w:lang w:val="en-GB"/>
        </w:rPr>
        <w:t xml:space="preserve"> </w:t>
      </w:r>
      <w:r w:rsidR="00B719CA">
        <w:rPr>
          <w:rFonts w:ascii="Times New Roman" w:hAnsi="Times New Roman" w:cs="Times New Roman"/>
          <w:lang w:val="en-GB"/>
        </w:rPr>
        <w:t>Current clinical methods</w:t>
      </w:r>
      <w:r w:rsidR="00375E75">
        <w:rPr>
          <w:rFonts w:ascii="Times New Roman" w:hAnsi="Times New Roman" w:cs="Times New Roman"/>
          <w:lang w:val="en-GB"/>
        </w:rPr>
        <w:t xml:space="preserve"> are </w:t>
      </w:r>
      <w:r w:rsidR="00F9767D">
        <w:rPr>
          <w:rFonts w:ascii="Times New Roman" w:hAnsi="Times New Roman" w:cs="Times New Roman"/>
          <w:lang w:val="en-GB"/>
        </w:rPr>
        <w:t>expensive and labour-intensive</w:t>
      </w:r>
      <w:r w:rsidR="00375E75">
        <w:rPr>
          <w:rFonts w:ascii="Times New Roman" w:hAnsi="Times New Roman" w:cs="Times New Roman"/>
          <w:lang w:val="en-GB"/>
        </w:rPr>
        <w:t>,</w:t>
      </w:r>
      <w:r w:rsidR="00B719CA">
        <w:rPr>
          <w:rFonts w:ascii="Times New Roman" w:hAnsi="Times New Roman" w:cs="Times New Roman"/>
          <w:lang w:val="en-GB"/>
        </w:rPr>
        <w:t xml:space="preserve"> </w:t>
      </w:r>
      <w:r w:rsidR="00375E75">
        <w:rPr>
          <w:rFonts w:ascii="Times New Roman" w:hAnsi="Times New Roman" w:cs="Times New Roman"/>
          <w:lang w:val="en-GB"/>
        </w:rPr>
        <w:t xml:space="preserve">relying on multiple imaging modalities and </w:t>
      </w:r>
      <w:r w:rsidR="008F4E00">
        <w:rPr>
          <w:rFonts w:ascii="Times New Roman" w:hAnsi="Times New Roman" w:cs="Times New Roman"/>
          <w:lang w:val="en-GB"/>
        </w:rPr>
        <w:t xml:space="preserve">invasive </w:t>
      </w:r>
      <w:r w:rsidR="00E278E9">
        <w:rPr>
          <w:rFonts w:ascii="Times New Roman" w:hAnsi="Times New Roman" w:cs="Times New Roman"/>
          <w:lang w:val="en-GB"/>
        </w:rPr>
        <w:t>procedures</w:t>
      </w:r>
      <w:r w:rsidR="00125DAF">
        <w:rPr>
          <w:rFonts w:ascii="Times New Roman" w:hAnsi="Times New Roman" w:cs="Times New Roman"/>
          <w:lang w:val="en-GB"/>
        </w:rPr>
        <w:t xml:space="preserve"> </w:t>
      </w:r>
      <w:r w:rsidR="0037570B">
        <w:rPr>
          <w:rFonts w:ascii="Times New Roman" w:hAnsi="Times New Roman" w:cs="Times New Roman"/>
          <w:lang w:val="en-GB"/>
        </w:rPr>
        <w:t>to estimate phenotypes</w:t>
      </w:r>
      <w:r w:rsidR="00B719CA">
        <w:rPr>
          <w:rFonts w:ascii="Times New Roman" w:hAnsi="Times New Roman" w:cs="Times New Roman"/>
          <w:lang w:val="en-GB"/>
        </w:rPr>
        <w:t>.</w:t>
      </w:r>
      <w:r w:rsidR="0025717F">
        <w:rPr>
          <w:rFonts w:ascii="Times New Roman" w:hAnsi="Times New Roman" w:cs="Times New Roman"/>
          <w:lang w:val="en-GB"/>
        </w:rPr>
        <w:t xml:space="preserve"> </w:t>
      </w:r>
      <w:r w:rsidR="002373DB">
        <w:rPr>
          <w:rFonts w:ascii="Times New Roman" w:hAnsi="Times New Roman" w:cs="Times New Roman"/>
          <w:lang w:val="en-GB"/>
        </w:rPr>
        <w:t>Here, w</w:t>
      </w:r>
      <w:r w:rsidR="001658F7">
        <w:rPr>
          <w:rFonts w:ascii="Times New Roman" w:hAnsi="Times New Roman" w:cs="Times New Roman"/>
          <w:lang w:val="en-GB"/>
        </w:rPr>
        <w:t xml:space="preserve">e </w:t>
      </w:r>
      <w:r w:rsidR="00BB0144">
        <w:rPr>
          <w:rFonts w:ascii="Times New Roman" w:hAnsi="Times New Roman" w:cs="Times New Roman"/>
          <w:lang w:val="en-GB"/>
        </w:rPr>
        <w:t xml:space="preserve">present a fully automated </w:t>
      </w:r>
      <w:r w:rsidR="00064480">
        <w:rPr>
          <w:rFonts w:ascii="Times New Roman" w:hAnsi="Times New Roman" w:cs="Times New Roman"/>
          <w:lang w:val="en-GB"/>
        </w:rPr>
        <w:t>framework</w:t>
      </w:r>
      <w:r w:rsidR="00BB0144">
        <w:rPr>
          <w:rFonts w:ascii="Times New Roman" w:hAnsi="Times New Roman" w:cs="Times New Roman"/>
          <w:lang w:val="en-GB"/>
        </w:rPr>
        <w:t xml:space="preserve"> named AtriaNet which </w:t>
      </w:r>
      <w:r w:rsidR="006C6E26">
        <w:rPr>
          <w:rFonts w:ascii="Times New Roman" w:hAnsi="Times New Roman" w:cs="Times New Roman"/>
          <w:lang w:val="en-GB"/>
        </w:rPr>
        <w:t xml:space="preserve">computes </w:t>
      </w:r>
      <w:r w:rsidR="00694759">
        <w:rPr>
          <w:rFonts w:ascii="Times New Roman" w:hAnsi="Times New Roman" w:cs="Times New Roman"/>
          <w:lang w:val="en-GB"/>
        </w:rPr>
        <w:t xml:space="preserve">the </w:t>
      </w:r>
      <w:r w:rsidR="007962DE">
        <w:rPr>
          <w:rFonts w:ascii="Times New Roman" w:hAnsi="Times New Roman" w:cs="Times New Roman"/>
          <w:lang w:val="en-GB"/>
        </w:rPr>
        <w:t xml:space="preserve">anatomical structure, </w:t>
      </w:r>
      <w:r w:rsidR="00AC1890">
        <w:rPr>
          <w:rFonts w:ascii="Times New Roman" w:hAnsi="Times New Roman" w:cs="Times New Roman"/>
          <w:lang w:val="en-GB"/>
        </w:rPr>
        <w:t>wall thickness variation, and fibrosis distribution</w:t>
      </w:r>
      <w:r w:rsidR="007C4908">
        <w:rPr>
          <w:rFonts w:ascii="Times New Roman" w:hAnsi="Times New Roman" w:cs="Times New Roman"/>
          <w:lang w:val="en-GB"/>
        </w:rPr>
        <w:t xml:space="preserve"> </w:t>
      </w:r>
      <w:r w:rsidR="00ED3AFC">
        <w:rPr>
          <w:rFonts w:ascii="Times New Roman" w:hAnsi="Times New Roman" w:cs="Times New Roman"/>
          <w:lang w:val="en-GB"/>
        </w:rPr>
        <w:t>of human</w:t>
      </w:r>
      <w:r w:rsidR="00126C13">
        <w:rPr>
          <w:rFonts w:ascii="Times New Roman" w:hAnsi="Times New Roman" w:cs="Times New Roman"/>
          <w:lang w:val="en-GB"/>
        </w:rPr>
        <w:t xml:space="preserve"> </w:t>
      </w:r>
      <w:r w:rsidR="00B7045B">
        <w:rPr>
          <w:rFonts w:ascii="Times New Roman" w:hAnsi="Times New Roman" w:cs="Times New Roman"/>
          <w:lang w:val="en-GB"/>
        </w:rPr>
        <w:t>a</w:t>
      </w:r>
      <w:r w:rsidR="00694759">
        <w:rPr>
          <w:rFonts w:ascii="Times New Roman" w:hAnsi="Times New Roman" w:cs="Times New Roman"/>
          <w:lang w:val="en-GB"/>
        </w:rPr>
        <w:t>tria</w:t>
      </w:r>
      <w:r w:rsidR="00732EBC">
        <w:rPr>
          <w:rFonts w:ascii="Times New Roman" w:hAnsi="Times New Roman" w:cs="Times New Roman"/>
          <w:lang w:val="en-GB"/>
        </w:rPr>
        <w:t xml:space="preserve"> </w:t>
      </w:r>
      <w:r w:rsidR="007C4908">
        <w:rPr>
          <w:rFonts w:ascii="Times New Roman" w:hAnsi="Times New Roman" w:cs="Times New Roman"/>
          <w:lang w:val="en-GB"/>
        </w:rPr>
        <w:t>directly</w:t>
      </w:r>
      <w:r w:rsidR="00AC1890">
        <w:rPr>
          <w:rFonts w:ascii="Times New Roman" w:hAnsi="Times New Roman" w:cs="Times New Roman"/>
          <w:lang w:val="en-GB"/>
        </w:rPr>
        <w:t xml:space="preserve"> from </w:t>
      </w:r>
      <w:r w:rsidR="00046BC6">
        <w:rPr>
          <w:rFonts w:ascii="Times New Roman" w:hAnsi="Times New Roman" w:cs="Times New Roman"/>
          <w:lang w:val="en-GB"/>
        </w:rPr>
        <w:t>MRIs</w:t>
      </w:r>
      <w:r w:rsidR="00AC1890">
        <w:rPr>
          <w:rFonts w:ascii="Times New Roman" w:hAnsi="Times New Roman" w:cs="Times New Roman"/>
          <w:lang w:val="en-GB"/>
        </w:rPr>
        <w:t>.</w:t>
      </w:r>
      <w:r w:rsidR="006753C5">
        <w:rPr>
          <w:rFonts w:ascii="Times New Roman" w:hAnsi="Times New Roman" w:cs="Times New Roman"/>
          <w:lang w:val="en-GB"/>
        </w:rPr>
        <w:t xml:space="preserve"> </w:t>
      </w:r>
      <w:r w:rsidR="00361D40">
        <w:rPr>
          <w:rFonts w:ascii="Times New Roman" w:hAnsi="Times New Roman" w:cs="Times New Roman"/>
          <w:lang w:val="en-GB"/>
        </w:rPr>
        <w:t xml:space="preserve">AtriaNet was validated on the </w:t>
      </w:r>
      <w:r w:rsidR="00C36565">
        <w:rPr>
          <w:rFonts w:ascii="Times New Roman" w:hAnsi="Times New Roman" w:cs="Times New Roman"/>
          <w:lang w:val="en-GB"/>
        </w:rPr>
        <w:t>world’s</w:t>
      </w:r>
      <w:r w:rsidR="00361D40">
        <w:rPr>
          <w:rFonts w:ascii="Times New Roman" w:hAnsi="Times New Roman" w:cs="Times New Roman"/>
          <w:lang w:val="en-GB"/>
        </w:rPr>
        <w:t xml:space="preserve"> largest </w:t>
      </w:r>
      <w:r w:rsidR="00B7045B">
        <w:rPr>
          <w:rFonts w:ascii="Times New Roman" w:hAnsi="Times New Roman" w:cs="Times New Roman"/>
          <w:lang w:val="en-GB"/>
        </w:rPr>
        <w:t xml:space="preserve">cardiac </w:t>
      </w:r>
      <w:r w:rsidR="00361D40">
        <w:rPr>
          <w:rFonts w:ascii="Times New Roman" w:hAnsi="Times New Roman" w:cs="Times New Roman"/>
          <w:lang w:val="en-GB"/>
        </w:rPr>
        <w:t xml:space="preserve">cine-MRI </w:t>
      </w:r>
      <w:ins w:id="2" w:author="zhaohan" w:date="2021-10-12T21:28:00Z">
        <w:r w:rsidR="00484192">
          <w:rPr>
            <w:rFonts w:ascii="Times New Roman" w:hAnsi="Times New Roman" w:cs="Times New Roman"/>
            <w:lang w:val="en-GB"/>
          </w:rPr>
          <w:t xml:space="preserve">(UK Biobank) </w:t>
        </w:r>
      </w:ins>
      <w:r w:rsidR="00361D40">
        <w:rPr>
          <w:rFonts w:ascii="Times New Roman" w:hAnsi="Times New Roman" w:cs="Times New Roman"/>
          <w:lang w:val="en-GB"/>
        </w:rPr>
        <w:t>and contrast-enhanced MRI datasets</w:t>
      </w:r>
      <w:r w:rsidR="00F44D03">
        <w:rPr>
          <w:rFonts w:ascii="Times New Roman" w:hAnsi="Times New Roman" w:cs="Times New Roman"/>
          <w:lang w:val="en-GB"/>
        </w:rPr>
        <w:t xml:space="preserve">, </w:t>
      </w:r>
      <w:r w:rsidR="0070220F">
        <w:rPr>
          <w:rFonts w:ascii="Times New Roman" w:hAnsi="Times New Roman" w:cs="Times New Roman"/>
          <w:lang w:val="en-GB"/>
        </w:rPr>
        <w:t xml:space="preserve">surpassing prior state-of-the-art approaches. Further testing on an independent clinical dataset revealed </w:t>
      </w:r>
      <w:r w:rsidR="00E35509">
        <w:rPr>
          <w:rFonts w:ascii="Times New Roman" w:hAnsi="Times New Roman" w:cs="Times New Roman"/>
          <w:lang w:val="en-GB"/>
        </w:rPr>
        <w:t xml:space="preserve">the AtriaNet predictions were accurate when evaluated against clinical methods, </w:t>
      </w:r>
      <w:r w:rsidR="00126C13">
        <w:rPr>
          <w:rFonts w:ascii="Times New Roman" w:hAnsi="Times New Roman" w:cs="Times New Roman"/>
          <w:lang w:val="en-GB"/>
        </w:rPr>
        <w:t xml:space="preserve">and had </w:t>
      </w:r>
      <w:r w:rsidR="00E35509">
        <w:rPr>
          <w:rFonts w:ascii="Times New Roman" w:hAnsi="Times New Roman" w:cs="Times New Roman"/>
          <w:lang w:val="en-GB"/>
        </w:rPr>
        <w:t>significantly greater efficiency.</w:t>
      </w:r>
      <w:r w:rsidR="005971B5">
        <w:rPr>
          <w:rFonts w:ascii="Times New Roman" w:hAnsi="Times New Roman" w:cs="Times New Roman"/>
          <w:lang w:val="en-GB"/>
        </w:rPr>
        <w:t xml:space="preserve"> </w:t>
      </w:r>
      <w:r w:rsidR="00AE0D52" w:rsidRPr="00663D2D">
        <w:rPr>
          <w:rFonts w:ascii="Times New Roman" w:hAnsi="Times New Roman" w:cs="Times New Roman"/>
          <w:lang w:val="en-GB"/>
        </w:rPr>
        <w:t xml:space="preserve">The increased efficiency and accurate phenotyping may lead </w:t>
      </w:r>
      <w:r w:rsidR="00AE0D52">
        <w:rPr>
          <w:rFonts w:ascii="Times New Roman" w:hAnsi="Times New Roman" w:cs="Times New Roman"/>
          <w:lang w:val="en-GB"/>
        </w:rPr>
        <w:t>to</w:t>
      </w:r>
      <w:r w:rsidR="00AE0D52" w:rsidRPr="00663D2D">
        <w:rPr>
          <w:rFonts w:ascii="Times New Roman" w:hAnsi="Times New Roman" w:cs="Times New Roman"/>
          <w:lang w:val="en-GB"/>
        </w:rPr>
        <w:t xml:space="preserve"> improved clinical guidance of patients with </w:t>
      </w:r>
      <w:r w:rsidR="00AE0D52">
        <w:rPr>
          <w:rFonts w:ascii="Times New Roman" w:hAnsi="Times New Roman" w:cs="Times New Roman"/>
          <w:lang w:val="en-GB"/>
        </w:rPr>
        <w:t>cardiovascular diseases</w:t>
      </w:r>
      <w:r w:rsidR="00AE0D52" w:rsidRPr="00663D2D">
        <w:rPr>
          <w:rFonts w:ascii="Times New Roman" w:hAnsi="Times New Roman" w:cs="Times New Roman"/>
          <w:lang w:val="en-GB"/>
        </w:rPr>
        <w:t xml:space="preserve">. </w:t>
      </w:r>
      <w:r w:rsidR="00F45289">
        <w:rPr>
          <w:rFonts w:ascii="Times New Roman" w:hAnsi="Times New Roman" w:cs="Times New Roman"/>
          <w:lang w:val="en-GB"/>
        </w:rPr>
        <w:t xml:space="preserve">As AtriaNet is the first approach of its kind capable of computing </w:t>
      </w:r>
      <w:r w:rsidR="00F45289">
        <w:rPr>
          <w:rFonts w:ascii="Times New Roman" w:hAnsi="Times New Roman" w:cs="Times New Roman"/>
          <w:lang w:val="en-GB"/>
        </w:rPr>
        <w:lastRenderedPageBreak/>
        <w:t>multiple phenotypes for any cardiac imaging</w:t>
      </w:r>
      <w:r w:rsidR="001F42A1">
        <w:rPr>
          <w:rFonts w:ascii="Times New Roman" w:hAnsi="Times New Roman" w:cs="Times New Roman"/>
          <w:lang w:val="en-GB"/>
        </w:rPr>
        <w:t xml:space="preserve"> modality</w:t>
      </w:r>
      <w:r w:rsidR="00F45289">
        <w:rPr>
          <w:rFonts w:ascii="Times New Roman" w:hAnsi="Times New Roman" w:cs="Times New Roman"/>
          <w:lang w:val="en-GB"/>
        </w:rPr>
        <w:t xml:space="preserve">, </w:t>
      </w:r>
      <w:r w:rsidR="00064480">
        <w:rPr>
          <w:rFonts w:ascii="Times New Roman" w:hAnsi="Times New Roman" w:cs="Times New Roman"/>
          <w:lang w:val="en-GB"/>
        </w:rPr>
        <w:t>our</w:t>
      </w:r>
      <w:r w:rsidR="009A45AA">
        <w:rPr>
          <w:rFonts w:ascii="Times New Roman" w:hAnsi="Times New Roman" w:cs="Times New Roman"/>
          <w:lang w:val="en-GB"/>
        </w:rPr>
        <w:t xml:space="preserve"> </w:t>
      </w:r>
      <w:r w:rsidR="00D77516">
        <w:rPr>
          <w:rFonts w:ascii="Times New Roman" w:hAnsi="Times New Roman" w:cs="Times New Roman"/>
          <w:lang w:val="en-GB"/>
        </w:rPr>
        <w:t xml:space="preserve">robust </w:t>
      </w:r>
      <w:r w:rsidR="00064480">
        <w:rPr>
          <w:rFonts w:ascii="Times New Roman" w:hAnsi="Times New Roman" w:cs="Times New Roman"/>
          <w:lang w:val="en-GB"/>
        </w:rPr>
        <w:t>framework</w:t>
      </w:r>
      <w:r w:rsidR="00AE0D52" w:rsidRPr="00663D2D">
        <w:rPr>
          <w:rFonts w:ascii="Times New Roman" w:hAnsi="Times New Roman" w:cs="Times New Roman"/>
          <w:lang w:val="en-GB"/>
        </w:rPr>
        <w:t xml:space="preserve"> </w:t>
      </w:r>
      <w:r w:rsidR="00064480">
        <w:rPr>
          <w:rFonts w:ascii="Times New Roman" w:hAnsi="Times New Roman" w:cs="Times New Roman"/>
          <w:lang w:val="en-GB"/>
        </w:rPr>
        <w:t xml:space="preserve">may be transferrable to other challenging </w:t>
      </w:r>
      <w:r w:rsidR="00341714">
        <w:rPr>
          <w:rFonts w:ascii="Times New Roman" w:hAnsi="Times New Roman" w:cs="Times New Roman"/>
          <w:lang w:val="en-GB"/>
        </w:rPr>
        <w:t xml:space="preserve">medical segmentation </w:t>
      </w:r>
      <w:r w:rsidR="00064480">
        <w:rPr>
          <w:rFonts w:ascii="Times New Roman" w:hAnsi="Times New Roman" w:cs="Times New Roman"/>
          <w:lang w:val="en-GB"/>
        </w:rPr>
        <w:t>tasks</w:t>
      </w:r>
      <w:r w:rsidR="00AE0D52" w:rsidRPr="00663D2D">
        <w:rPr>
          <w:rFonts w:ascii="Times New Roman" w:hAnsi="Times New Roman" w:cs="Times New Roman"/>
          <w:lang w:val="en-GB"/>
        </w:rPr>
        <w:t>.</w:t>
      </w:r>
    </w:p>
    <w:p w14:paraId="2A157ED3" w14:textId="4C9B6561" w:rsidR="009D74BB" w:rsidRPr="00DF08D8" w:rsidRDefault="009D74BB" w:rsidP="00753B42">
      <w:pPr>
        <w:autoSpaceDE w:val="0"/>
        <w:autoSpaceDN w:val="0"/>
        <w:adjustRightInd w:val="0"/>
        <w:spacing w:after="0" w:line="240" w:lineRule="auto"/>
        <w:rPr>
          <w:rFonts w:ascii="Times New Roman" w:hAnsi="Times New Roman" w:cs="Times New Roman"/>
          <w:bCs/>
          <w:sz w:val="28"/>
          <w:szCs w:val="28"/>
          <w:lang w:val="en-GB"/>
        </w:rPr>
      </w:pPr>
      <w:r>
        <w:rPr>
          <w:rFonts w:ascii="Times New Roman" w:hAnsi="Times New Roman" w:cs="Times New Roman"/>
          <w:b/>
          <w:bCs/>
          <w:sz w:val="28"/>
          <w:szCs w:val="28"/>
          <w:lang w:val="en-GB"/>
        </w:rPr>
        <w:br w:type="page"/>
      </w:r>
    </w:p>
    <w:p w14:paraId="466B0EE3" w14:textId="0A4907DE" w:rsidR="004D07E4" w:rsidRPr="00F06D64" w:rsidRDefault="00524C92" w:rsidP="0048607A">
      <w:pPr>
        <w:pBdr>
          <w:bottom w:val="single" w:sz="6" w:space="1" w:color="auto"/>
        </w:pBdr>
        <w:spacing w:after="0" w:line="240" w:lineRule="auto"/>
        <w:jc w:val="both"/>
        <w:rPr>
          <w:rFonts w:ascii="Times New Roman" w:hAnsi="Times New Roman" w:cs="Times New Roman"/>
          <w:color w:val="222222"/>
          <w:lang w:val="en-GB"/>
        </w:rPr>
      </w:pPr>
      <w:r w:rsidRPr="009D74BB">
        <w:rPr>
          <w:rFonts w:ascii="Times New Roman" w:hAnsi="Times New Roman" w:cs="Times New Roman"/>
          <w:b/>
          <w:bCs/>
          <w:sz w:val="28"/>
          <w:szCs w:val="28"/>
          <w:lang w:val="en-GB"/>
        </w:rPr>
        <w:lastRenderedPageBreak/>
        <w:t>Introduction</w:t>
      </w:r>
    </w:p>
    <w:p w14:paraId="6788CD6E" w14:textId="77777777" w:rsidR="000356DB" w:rsidRDefault="000356DB" w:rsidP="0048607A">
      <w:pPr>
        <w:spacing w:after="0" w:line="240" w:lineRule="auto"/>
        <w:jc w:val="both"/>
        <w:rPr>
          <w:rFonts w:ascii="Times New Roman" w:hAnsi="Times New Roman" w:cs="Times New Roman"/>
          <w:color w:val="3C4245"/>
        </w:rPr>
      </w:pPr>
    </w:p>
    <w:p w14:paraId="02B2EF6B" w14:textId="2E0C4A26" w:rsidR="003E3FC7" w:rsidRDefault="00B130A2" w:rsidP="0048607A">
      <w:pPr>
        <w:spacing w:after="0" w:line="240" w:lineRule="auto"/>
        <w:ind w:firstLine="420"/>
        <w:jc w:val="both"/>
        <w:rPr>
          <w:rFonts w:ascii="Times New Roman" w:hAnsi="Times New Roman" w:cs="Times New Roman"/>
          <w:lang w:val="en-GB"/>
        </w:rPr>
      </w:pPr>
      <w:r w:rsidRPr="00DA53C0">
        <w:rPr>
          <w:rFonts w:ascii="Times New Roman" w:hAnsi="Times New Roman" w:cs="Times New Roman"/>
        </w:rPr>
        <w:t xml:space="preserve">Cardiovascular diseases </w:t>
      </w:r>
      <w:r w:rsidR="00680BFD" w:rsidRPr="00DA53C0">
        <w:rPr>
          <w:rFonts w:ascii="Times New Roman" w:hAnsi="Times New Roman" w:cs="Times New Roman"/>
        </w:rPr>
        <w:t>(CVD</w:t>
      </w:r>
      <w:r w:rsidR="00B242A9" w:rsidRPr="00DA53C0">
        <w:rPr>
          <w:rFonts w:ascii="Times New Roman" w:hAnsi="Times New Roman" w:cs="Times New Roman"/>
        </w:rPr>
        <w:t>s</w:t>
      </w:r>
      <w:r w:rsidR="00680BFD" w:rsidRPr="00DA53C0">
        <w:rPr>
          <w:rFonts w:ascii="Times New Roman" w:hAnsi="Times New Roman" w:cs="Times New Roman"/>
        </w:rPr>
        <w:t xml:space="preserve">) </w:t>
      </w:r>
      <w:r w:rsidRPr="00DA53C0">
        <w:rPr>
          <w:rFonts w:ascii="Times New Roman" w:hAnsi="Times New Roman" w:cs="Times New Roman"/>
        </w:rPr>
        <w:t xml:space="preserve">are the </w:t>
      </w:r>
      <w:r w:rsidR="00ED148B" w:rsidRPr="00DA53C0">
        <w:rPr>
          <w:rFonts w:ascii="Times New Roman" w:hAnsi="Times New Roman" w:cs="Times New Roman"/>
        </w:rPr>
        <w:t>largest contributors to the global death toll</w:t>
      </w:r>
      <w:r w:rsidR="00D43ABC" w:rsidRPr="00DA53C0">
        <w:rPr>
          <w:rFonts w:ascii="Times New Roman" w:hAnsi="Times New Roman" w:cs="Times New Roman"/>
        </w:rPr>
        <w:t>.</w:t>
      </w:r>
      <w:r w:rsidR="001B1C6A" w:rsidRPr="00DA53C0">
        <w:rPr>
          <w:rFonts w:ascii="Times New Roman" w:hAnsi="Times New Roman" w:cs="Times New Roman"/>
        </w:rPr>
        <w:t xml:space="preserve"> An estimated 17.9 million</w:t>
      </w:r>
      <w:r w:rsidR="00577190" w:rsidRPr="00DA53C0">
        <w:rPr>
          <w:rFonts w:ascii="Times New Roman" w:hAnsi="Times New Roman" w:cs="Times New Roman"/>
        </w:rPr>
        <w:t xml:space="preserve"> people die from CVD each year</w:t>
      </w:r>
      <w:r w:rsidR="00ED148B" w:rsidRPr="00DA53C0">
        <w:rPr>
          <w:rFonts w:ascii="Times New Roman" w:hAnsi="Times New Roman" w:cs="Times New Roman"/>
        </w:rPr>
        <w:t>,</w:t>
      </w:r>
      <w:r w:rsidR="00577190" w:rsidRPr="00DA53C0">
        <w:rPr>
          <w:rFonts w:ascii="Times New Roman" w:hAnsi="Times New Roman" w:cs="Times New Roman"/>
        </w:rPr>
        <w:t xml:space="preserve"> which accounts for 31% of all deaths worldwide</w:t>
      </w:r>
      <w:r w:rsidR="0057770A" w:rsidRPr="00DA53C0">
        <w:rPr>
          <w:rFonts w:ascii="Times New Roman" w:hAnsi="Times New Roman" w:cs="Times New Roman"/>
        </w:rPr>
        <w:fldChar w:fldCharType="begin"/>
      </w:r>
      <w:r w:rsidR="00DA53C0">
        <w:rPr>
          <w:rFonts w:ascii="Times New Roman" w:hAnsi="Times New Roman" w:cs="Times New Roman"/>
        </w:rPr>
        <w:instrText xml:space="preserve"> ADDIN EN.CITE &lt;EndNote&gt;&lt;Cite&gt;&lt;Author&gt;Nabel&lt;/Author&gt;&lt;Year&gt;2003&lt;/Year&gt;&lt;RecNum&gt;6&lt;/RecNum&gt;&lt;DisplayText&gt;&lt;style face="superscript"&gt;1&lt;/style&gt;&lt;/DisplayText&gt;&lt;record&gt;&lt;rec-number&gt;6&lt;/rec-number&gt;&lt;foreign-keys&gt;&lt;key app="EN" db-id="esp9pvwpfez9fmedsto5r9edftzzw22wd5vf" timestamp="1630060824"&gt;6&lt;/key&gt;&lt;/foreign-keys&gt;&lt;ref-type name="Journal Article"&gt;17&lt;/ref-type&gt;&lt;contributors&gt;&lt;authors&gt;&lt;author&gt;Nabel, Elizabeth G&lt;/author&gt;&lt;/authors&gt;&lt;/contributors&gt;&lt;titles&gt;&lt;title&gt;Cardiovascular disease&lt;/title&gt;&lt;secondary-title&gt;New England Journal of Medicine&lt;/secondary-title&gt;&lt;/titles&gt;&lt;periodical&gt;&lt;full-title&gt;New England Journal of Medicine&lt;/full-title&gt;&lt;/periodical&gt;&lt;pages&gt;60-72&lt;/pages&gt;&lt;volume&gt;349&lt;/volume&gt;&lt;number&gt;1&lt;/number&gt;&lt;dates&gt;&lt;year&gt;2003&lt;/year&gt;&lt;/dates&gt;&lt;isbn&gt;0028-4793&lt;/isbn&gt;&lt;urls&gt;&lt;/urls&gt;&lt;/record&gt;&lt;/Cite&gt;&lt;/EndNote&gt;</w:instrText>
      </w:r>
      <w:r w:rsidR="0057770A" w:rsidRPr="00DA53C0">
        <w:rPr>
          <w:rFonts w:ascii="Times New Roman" w:hAnsi="Times New Roman" w:cs="Times New Roman"/>
        </w:rPr>
        <w:fldChar w:fldCharType="separate"/>
      </w:r>
      <w:r w:rsidR="00DA53C0" w:rsidRPr="00DA53C0">
        <w:rPr>
          <w:rFonts w:ascii="Times New Roman" w:hAnsi="Times New Roman" w:cs="Times New Roman"/>
          <w:noProof/>
          <w:vertAlign w:val="superscript"/>
        </w:rPr>
        <w:t>1</w:t>
      </w:r>
      <w:r w:rsidR="0057770A" w:rsidRPr="00DA53C0">
        <w:rPr>
          <w:rFonts w:ascii="Times New Roman" w:hAnsi="Times New Roman" w:cs="Times New Roman"/>
        </w:rPr>
        <w:fldChar w:fldCharType="end"/>
      </w:r>
      <w:r w:rsidR="00577190" w:rsidRPr="00DA53C0">
        <w:rPr>
          <w:rFonts w:ascii="Times New Roman" w:hAnsi="Times New Roman" w:cs="Times New Roman"/>
        </w:rPr>
        <w:t>.</w:t>
      </w:r>
      <w:r w:rsidR="00403158" w:rsidRPr="00DA53C0">
        <w:rPr>
          <w:rFonts w:ascii="Times New Roman" w:hAnsi="Times New Roman" w:cs="Times New Roman"/>
        </w:rPr>
        <w:t xml:space="preserve"> </w:t>
      </w:r>
      <w:r w:rsidR="003B0AA7" w:rsidRPr="00DA53C0">
        <w:rPr>
          <w:rFonts w:ascii="Times New Roman" w:hAnsi="Times New Roman" w:cs="Times New Roman"/>
        </w:rPr>
        <w:t xml:space="preserve">Recent technological advances in </w:t>
      </w:r>
      <w:r w:rsidR="004631A9" w:rsidRPr="00DA53C0">
        <w:rPr>
          <w:rFonts w:ascii="Times New Roman" w:hAnsi="Times New Roman" w:cs="Times New Roman"/>
        </w:rPr>
        <w:t xml:space="preserve">non-invasive </w:t>
      </w:r>
      <w:r w:rsidR="003B0AA7" w:rsidRPr="00DA53C0">
        <w:rPr>
          <w:rFonts w:ascii="Times New Roman" w:hAnsi="Times New Roman" w:cs="Times New Roman"/>
        </w:rPr>
        <w:t xml:space="preserve">medical imaging have </w:t>
      </w:r>
      <w:r w:rsidR="004631A9" w:rsidRPr="00DA53C0">
        <w:rPr>
          <w:rFonts w:ascii="Times New Roman" w:hAnsi="Times New Roman" w:cs="Times New Roman"/>
        </w:rPr>
        <w:t xml:space="preserve">led to </w:t>
      </w:r>
      <w:r w:rsidR="00CD78FC" w:rsidRPr="00DA53C0">
        <w:rPr>
          <w:rFonts w:ascii="Times New Roman" w:hAnsi="Times New Roman" w:cs="Times New Roman"/>
        </w:rPr>
        <w:t>significant</w:t>
      </w:r>
      <w:r w:rsidR="004631A9" w:rsidRPr="00DA53C0">
        <w:rPr>
          <w:rFonts w:ascii="Times New Roman" w:hAnsi="Times New Roman" w:cs="Times New Roman"/>
        </w:rPr>
        <w:t xml:space="preserve"> improvement in </w:t>
      </w:r>
      <w:r w:rsidRPr="00DA53C0">
        <w:rPr>
          <w:rFonts w:ascii="Times New Roman" w:hAnsi="Times New Roman" w:cs="Times New Roman"/>
        </w:rPr>
        <w:t>medical diagnosis, patient stratification, and clinical treatment</w:t>
      </w:r>
      <w:r w:rsidR="004631A9" w:rsidRPr="00DA53C0">
        <w:rPr>
          <w:rFonts w:ascii="Times New Roman" w:hAnsi="Times New Roman" w:cs="Times New Roman"/>
        </w:rPr>
        <w:t xml:space="preserve"> of CVDs</w:t>
      </w:r>
      <w:r w:rsidR="005E5116" w:rsidRPr="00FA57CF">
        <w:rPr>
          <w:rFonts w:ascii="Times New Roman" w:hAnsi="Times New Roman" w:cs="Times New Roman"/>
        </w:rPr>
        <w:fldChar w:fldCharType="begin">
          <w:fldData xml:space="preserve">PEVuZE5vdGU+PENpdGU+PEF1dGhvcj5NZWRyYW5vLUdyYWNpYTwvQXV0aG9yPjxZZWFyPjIwMTU8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</w:fldData>
        </w:fldChar>
      </w:r>
      <w:r w:rsidR="005E5116">
        <w:rPr>
          <w:rFonts w:ascii="Times New Roman" w:hAnsi="Times New Roman" w:cs="Times New Roman"/>
        </w:rPr>
        <w:instrText xml:space="preserve"> ADDIN EN.CITE </w:instrText>
      </w:r>
      <w:r w:rsidR="005E5116">
        <w:rPr>
          <w:rFonts w:ascii="Times New Roman" w:hAnsi="Times New Roman" w:cs="Times New Roman"/>
        </w:rPr>
        <w:fldChar w:fldCharType="begin">
          <w:fldData xml:space="preserve">PEVuZE5vdGU+PENpdGU+PEF1dGhvcj5NZWRyYW5vLUdyYWNpYTwvQXV0aG9yPjxZZWFyPjIwMTU8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</w:fldData>
        </w:fldChar>
      </w:r>
      <w:r w:rsidR="005E5116">
        <w:rPr>
          <w:rFonts w:ascii="Times New Roman" w:hAnsi="Times New Roman" w:cs="Times New Roman"/>
        </w:rPr>
        <w:instrText xml:space="preserve"> ADDIN EN.CITE.DATA </w:instrText>
      </w:r>
      <w:r w:rsidR="005E5116">
        <w:rPr>
          <w:rFonts w:ascii="Times New Roman" w:hAnsi="Times New Roman" w:cs="Times New Roman"/>
        </w:rPr>
      </w:r>
      <w:r w:rsidR="005E5116">
        <w:rPr>
          <w:rFonts w:ascii="Times New Roman" w:hAnsi="Times New Roman" w:cs="Times New Roman"/>
        </w:rPr>
        <w:fldChar w:fldCharType="end"/>
      </w:r>
      <w:r w:rsidR="005E5116" w:rsidRPr="00FA57CF">
        <w:rPr>
          <w:rFonts w:ascii="Times New Roman" w:hAnsi="Times New Roman" w:cs="Times New Roman"/>
        </w:rPr>
      </w:r>
      <w:r w:rsidR="005E5116" w:rsidRPr="00FA57CF">
        <w:rPr>
          <w:rFonts w:ascii="Times New Roman" w:hAnsi="Times New Roman" w:cs="Times New Roman"/>
        </w:rPr>
        <w:fldChar w:fldCharType="separate"/>
      </w:r>
      <w:r w:rsidR="005E5116" w:rsidRPr="005E5116">
        <w:rPr>
          <w:rFonts w:ascii="Times New Roman" w:hAnsi="Times New Roman" w:cs="Times New Roman"/>
          <w:noProof/>
          <w:vertAlign w:val="superscript"/>
        </w:rPr>
        <w:t>2-4</w:t>
      </w:r>
      <w:r w:rsidR="005E5116" w:rsidRPr="00FA57CF">
        <w:rPr>
          <w:rFonts w:ascii="Times New Roman" w:hAnsi="Times New Roman" w:cs="Times New Roman"/>
        </w:rPr>
        <w:fldChar w:fldCharType="end"/>
      </w:r>
      <w:r w:rsidRPr="00DA53C0">
        <w:rPr>
          <w:rFonts w:ascii="Times New Roman" w:hAnsi="Times New Roman" w:cs="Times New Roman"/>
          <w:lang w:val="en-GB"/>
        </w:rPr>
        <w:t xml:space="preserve">. Among these, cardiovascular magnetic resonance imaging (MRI) is one of the most widely used </w:t>
      </w:r>
      <w:r w:rsidR="00ED148B" w:rsidRPr="00DA53C0">
        <w:rPr>
          <w:rFonts w:ascii="Times New Roman" w:hAnsi="Times New Roman" w:cs="Times New Roman"/>
          <w:lang w:val="en-GB"/>
        </w:rPr>
        <w:t>technologies</w:t>
      </w:r>
      <w:r w:rsidR="00ED148B">
        <w:rPr>
          <w:rFonts w:ascii="Times New Roman" w:hAnsi="Times New Roman" w:cs="Times New Roman"/>
          <w:lang w:val="en-GB"/>
        </w:rPr>
        <w:t xml:space="preserve"> </w:t>
      </w:r>
      <w:r>
        <w:rPr>
          <w:rFonts w:ascii="Times New Roman" w:hAnsi="Times New Roman" w:cs="Times New Roman"/>
          <w:lang w:val="en-GB"/>
        </w:rPr>
        <w:t xml:space="preserve">for assessing cardiac structures due to its ability to acquire images with </w:t>
      </w:r>
      <w:r w:rsidR="00ED148B">
        <w:rPr>
          <w:rFonts w:ascii="Times New Roman" w:hAnsi="Times New Roman" w:cs="Times New Roman"/>
          <w:lang w:val="en-GB"/>
        </w:rPr>
        <w:t xml:space="preserve">distinct </w:t>
      </w:r>
      <w:r>
        <w:rPr>
          <w:rFonts w:ascii="Times New Roman" w:hAnsi="Times New Roman" w:cs="Times New Roman"/>
          <w:lang w:val="en-GB"/>
        </w:rPr>
        <w:t xml:space="preserve">contrast between </w:t>
      </w:r>
      <w:r w:rsidRPr="00337BEC">
        <w:rPr>
          <w:rFonts w:ascii="Times New Roman" w:hAnsi="Times New Roman" w:cs="Times New Roman"/>
          <w:lang w:val="en-GB"/>
        </w:rPr>
        <w:t>soft tissues, high spatial resolution, and the absence of harmful ionizing radiation</w:t>
      </w:r>
      <w:r w:rsidR="00FC6C7D">
        <w:rPr>
          <w:rFonts w:ascii="Times New Roman" w:hAnsi="Times New Roman" w:cs="Times New Roman"/>
          <w:lang w:val="en-GB"/>
        </w:rPr>
        <w:fldChar w:fldCharType="begin"/>
      </w:r>
      <w:r w:rsidR="00FC6C7D">
        <w:rPr>
          <w:rFonts w:ascii="Times New Roman" w:hAnsi="Times New Roman" w:cs="Times New Roman"/>
          <w:lang w:val="en-GB"/>
        </w:rPr>
        <w:instrText xml:space="preserve"> ADDIN EN.CITE &lt;EndNote&gt;&lt;Cite&gt;&lt;Author&gt;Karamitsos&lt;/Author&gt;&lt;Year&gt;2009&lt;/Year&gt;&lt;RecNum&gt;58&lt;/RecNum&gt;&lt;DisplayText&gt;&lt;style face="superscript"&gt;5&lt;/style&gt;&lt;/DisplayText&gt;&lt;record&gt;&lt;rec-number&gt;58&lt;/rec-number&gt;&lt;foreign-keys&gt;&lt;key app="EN" db-id="esp9pvwpfez9fmedsto5r9edftzzw22wd5vf" timestamp="1630298522"&gt;58&lt;/key&gt;&lt;/foreign-keys&gt;&lt;ref-type name="Journal Article"&gt;17&lt;/ref-type&gt;&lt;contributors&gt;&lt;authors&gt;&lt;author&gt;Karamitsos, Theodoros D&lt;/author&gt;&lt;author&gt;Francis, Jane M&lt;/author&gt;&lt;author&gt;Myerson, Saul&lt;/author&gt;&lt;author&gt;Selvanayagam, Joseph B&lt;/author&gt;&lt;author&gt;Neubauer, Stefan&lt;/author&gt;&lt;/authors&gt;&lt;/contributors&gt;&lt;titles&gt;&lt;title&gt;The role of cardiovascular magnetic resonance imaging in heart failure&lt;/title&gt;&lt;secondary-title&gt;Journal of the American College of Cardiology&lt;/secondary-title&gt;&lt;/titles&gt;&lt;periodical&gt;&lt;full-title&gt;Journal of the American College of Cardiology&lt;/full-title&gt;&lt;/periodical&gt;&lt;pages&gt;1407-1424&lt;/pages&gt;&lt;volume&gt;54&lt;/volume&gt;&lt;number&gt;15&lt;/number&gt;&lt;dates&gt;&lt;year&gt;2009&lt;/year&gt;&lt;/dates&gt;&lt;isbn&gt;0735-1097&lt;/isbn&gt;&lt;urls&gt;&lt;/urls&gt;&lt;/record&gt;&lt;/Cite&gt;&lt;/EndNote&gt;</w:instrText>
      </w:r>
      <w:r w:rsidR="00FC6C7D">
        <w:rPr>
          <w:rFonts w:ascii="Times New Roman" w:hAnsi="Times New Roman" w:cs="Times New Roman"/>
          <w:lang w:val="en-GB"/>
        </w:rPr>
        <w:fldChar w:fldCharType="separate"/>
      </w:r>
      <w:r w:rsidR="00FC6C7D" w:rsidRPr="00FC6C7D">
        <w:rPr>
          <w:rFonts w:ascii="Times New Roman" w:hAnsi="Times New Roman" w:cs="Times New Roman"/>
          <w:noProof/>
          <w:vertAlign w:val="superscript"/>
          <w:lang w:val="en-GB"/>
        </w:rPr>
        <w:t>5</w:t>
      </w:r>
      <w:r w:rsidR="00FC6C7D">
        <w:rPr>
          <w:rFonts w:ascii="Times New Roman" w:hAnsi="Times New Roman" w:cs="Times New Roman"/>
          <w:lang w:val="en-GB"/>
        </w:rPr>
        <w:fldChar w:fldCharType="end"/>
      </w:r>
      <w:r w:rsidRPr="00337BEC">
        <w:rPr>
          <w:rFonts w:ascii="Times New Roman" w:hAnsi="Times New Roman" w:cs="Times New Roman"/>
          <w:lang w:val="en-GB"/>
        </w:rPr>
        <w:t>. Quantitative phenotypes derived from MRI, such as the chamber volume</w:t>
      </w:r>
      <w:r w:rsidR="00FC6C7D">
        <w:rPr>
          <w:rFonts w:ascii="Times New Roman" w:hAnsi="Times New Roman" w:cs="Times New Roman"/>
          <w:lang w:val="en-GB"/>
        </w:rPr>
        <w:fldChar w:fldCharType="begin"/>
      </w:r>
      <w:r w:rsidR="00FC6C7D">
        <w:rPr>
          <w:rFonts w:ascii="Times New Roman" w:hAnsi="Times New Roman" w:cs="Times New Roman"/>
          <w:lang w:val="en-GB"/>
        </w:rPr>
        <w:instrText xml:space="preserve"> ADDIN EN.CITE &lt;EndNote&gt;&lt;Cite&gt;&lt;Author&gt;Tsang&lt;/Author&gt;&lt;Year&gt;2001&lt;/Year&gt;&lt;RecNum&gt;59&lt;/RecNum&gt;&lt;DisplayText&gt;&lt;style face="superscript"&gt;6&lt;/style&gt;&lt;/DisplayText&gt;&lt;record&gt;&lt;rec-number&gt;59&lt;/rec-number&gt;&lt;foreign-keys&gt;&lt;key app="EN" db-id="esp9pvwpfez9fmedsto5r9edftzzw22wd5vf" timestamp="1630298619"&gt;59&lt;/key&gt;&lt;/foreign-keys&gt;&lt;ref-type name="Conference Proceedings"&gt;10&lt;/ref-type&gt;&lt;contributors&gt;&lt;authors&gt;&lt;author&gt;Tsang, Teresa SM&lt;/author&gt;&lt;author&gt;Barnes, Marion E&lt;/author&gt;&lt;author&gt;Bailey, Kent R&lt;/author&gt;&lt;author&gt;Leibson, Cynthia L&lt;/author&gt;&lt;author&gt;Montgomery, Samantha C&lt;/author&gt;&lt;author&gt;Takemoto, Yasuhiko&lt;/author&gt;&lt;author&gt;Diamond, Pauline M&lt;/author&gt;&lt;author&gt;Marra, Marisa A&lt;/author&gt;&lt;author&gt;Gersh, Bernard J&lt;/author&gt;&lt;author&gt;Wiebers, David O&lt;/author&gt;&lt;/authors&gt;&lt;/contributors&gt;&lt;titles&gt;&lt;title&gt;Left atrial volume: important risk marker of incident atrial fibrillation in 1655 older men and women&lt;/title&gt;&lt;secondary-title&gt;Mayo Clinic Proceedings&lt;/secondary-title&gt;&lt;/titles&gt;&lt;pages&gt;467-475&lt;/pages&gt;&lt;volume&gt;76&lt;/volume&gt;&lt;number&gt;5&lt;/number&gt;&lt;dates&gt;&lt;year&gt;2001&lt;/year&gt;&lt;/dates&gt;&lt;publisher&gt;Elsevier&lt;/publisher&gt;&lt;isbn&gt;0025-6196&lt;/isbn&gt;&lt;urls&gt;&lt;/urls&gt;&lt;/record&gt;&lt;/Cite&gt;&lt;/EndNote&gt;</w:instrText>
      </w:r>
      <w:r w:rsidR="00FC6C7D">
        <w:rPr>
          <w:rFonts w:ascii="Times New Roman" w:hAnsi="Times New Roman" w:cs="Times New Roman"/>
          <w:lang w:val="en-GB"/>
        </w:rPr>
        <w:fldChar w:fldCharType="separate"/>
      </w:r>
      <w:r w:rsidR="00FC6C7D" w:rsidRPr="00FC6C7D">
        <w:rPr>
          <w:rFonts w:ascii="Times New Roman" w:hAnsi="Times New Roman" w:cs="Times New Roman"/>
          <w:noProof/>
          <w:vertAlign w:val="superscript"/>
          <w:lang w:val="en-GB"/>
        </w:rPr>
        <w:t>6</w:t>
      </w:r>
      <w:r w:rsidR="00FC6C7D">
        <w:rPr>
          <w:rFonts w:ascii="Times New Roman" w:hAnsi="Times New Roman" w:cs="Times New Roman"/>
          <w:lang w:val="en-GB"/>
        </w:rPr>
        <w:fldChar w:fldCharType="end"/>
      </w:r>
      <w:r w:rsidRPr="00337BEC">
        <w:rPr>
          <w:rFonts w:ascii="Times New Roman" w:hAnsi="Times New Roman" w:cs="Times New Roman"/>
          <w:lang w:val="en-GB"/>
        </w:rPr>
        <w:t>, wall thickness</w:t>
      </w:r>
      <w:r w:rsidR="00E73AFE" w:rsidRPr="00337BEC">
        <w:rPr>
          <w:rFonts w:ascii="Times New Roman" w:hAnsi="Times New Roman" w:cs="Times New Roman"/>
          <w:lang w:val="en-GB"/>
        </w:rPr>
        <w:t>/</w:t>
      </w:r>
      <w:r w:rsidR="002C5F01" w:rsidRPr="00337BEC">
        <w:rPr>
          <w:rFonts w:ascii="Times New Roman" w:hAnsi="Times New Roman" w:cs="Times New Roman"/>
          <w:lang w:val="en-GB"/>
        </w:rPr>
        <w:t>t</w:t>
      </w:r>
      <w:r w:rsidR="00E73AFE" w:rsidRPr="00337BEC">
        <w:rPr>
          <w:rFonts w:ascii="Times New Roman" w:hAnsi="Times New Roman" w:cs="Times New Roman"/>
          <w:lang w:val="en-GB"/>
        </w:rPr>
        <w:t>issue mass</w:t>
      </w:r>
      <w:r w:rsidR="00FC6C7D">
        <w:rPr>
          <w:rFonts w:ascii="Times New Roman" w:hAnsi="Times New Roman" w:cs="Times New Roman"/>
          <w:lang w:val="en-GB"/>
        </w:rPr>
        <w:fldChar w:fldCharType="begin"/>
      </w:r>
      <w:r w:rsidR="00FC6C7D">
        <w:rPr>
          <w:rFonts w:ascii="Times New Roman" w:hAnsi="Times New Roman" w:cs="Times New Roman"/>
          <w:lang w:val="en-GB"/>
        </w:rPr>
        <w:instrText xml:space="preserve"> ADDIN EN.CITE &lt;EndNote&gt;&lt;Cite&gt;&lt;Author&gt;Bishop&lt;/Author&gt;&lt;Year&gt;2016&lt;/Year&gt;&lt;RecNum&gt;60&lt;/RecNum&gt;&lt;DisplayText&gt;&lt;style face="superscript"&gt;7&lt;/style&gt;&lt;/DisplayText&gt;&lt;record&gt;&lt;rec-number&gt;60&lt;/rec-number&gt;&lt;foreign-keys&gt;&lt;key app="EN" db-id="esp9pvwpfez9fmedsto5r9edftzzw22wd5vf" timestamp="1630298640"&gt;60&lt;/key&gt;&lt;/foreign-keys&gt;&lt;ref-type name="Journal Article"&gt;17&lt;/ref-type&gt;&lt;contributors&gt;&lt;authors&gt;&lt;author&gt;Bishop, Martin&lt;/author&gt;&lt;author&gt;Rajani, Ronak&lt;/author&gt;&lt;author&gt;Plank, Gernot&lt;/author&gt;&lt;author&gt;Gaddum, Nicholas&lt;/author&gt;&lt;author&gt;Carr-White, Gerry&lt;/author&gt;&lt;author&gt;Wright, Matt&lt;/author&gt;&lt;author&gt;O&amp;apos;Neill, Mark&lt;/author&gt;&lt;author&gt;Niederer, Steven&lt;/author&gt;&lt;/authors&gt;&lt;/contributors&gt;&lt;titles&gt;&lt;title&gt;Three-dimensional atrial wall thickness maps to inform catheter ablation procedures for atrial fibrillation&lt;/title&gt;&lt;secondary-title&gt;Europace&lt;/secondary-title&gt;&lt;/titles&gt;&lt;periodical&gt;&lt;full-title&gt;Europace&lt;/full-title&gt;&lt;/periodical&gt;&lt;pages&gt;376-383&lt;/pages&gt;&lt;volume&gt;18&lt;/volume&gt;&lt;number&gt;3&lt;/number&gt;&lt;dates&gt;&lt;year&gt;2016&lt;/year&gt;&lt;/dates&gt;&lt;isbn&gt;1532-2092&lt;/isbn&gt;&lt;urls&gt;&lt;/urls&gt;&lt;/record&gt;&lt;/Cite&gt;&lt;/EndNote&gt;</w:instrText>
      </w:r>
      <w:r w:rsidR="00FC6C7D">
        <w:rPr>
          <w:rFonts w:ascii="Times New Roman" w:hAnsi="Times New Roman" w:cs="Times New Roman"/>
          <w:lang w:val="en-GB"/>
        </w:rPr>
        <w:fldChar w:fldCharType="separate"/>
      </w:r>
      <w:r w:rsidR="00FC6C7D" w:rsidRPr="00FC6C7D">
        <w:rPr>
          <w:rFonts w:ascii="Times New Roman" w:hAnsi="Times New Roman" w:cs="Times New Roman"/>
          <w:noProof/>
          <w:vertAlign w:val="superscript"/>
          <w:lang w:val="en-GB"/>
        </w:rPr>
        <w:t>7</w:t>
      </w:r>
      <w:r w:rsidR="00FC6C7D">
        <w:rPr>
          <w:rFonts w:ascii="Times New Roman" w:hAnsi="Times New Roman" w:cs="Times New Roman"/>
          <w:lang w:val="en-GB"/>
        </w:rPr>
        <w:fldChar w:fldCharType="end"/>
      </w:r>
      <w:r w:rsidRPr="00337BEC">
        <w:rPr>
          <w:rFonts w:ascii="Times New Roman" w:hAnsi="Times New Roman" w:cs="Times New Roman"/>
          <w:lang w:val="en-GB"/>
        </w:rPr>
        <w:t>, cardiac function</w:t>
      </w:r>
      <w:r w:rsidR="00FC6C7D">
        <w:rPr>
          <w:rFonts w:ascii="Times New Roman" w:hAnsi="Times New Roman" w:cs="Times New Roman"/>
          <w:lang w:val="en-GB"/>
        </w:rPr>
        <w:fldChar w:fldCharType="begin"/>
      </w:r>
      <w:r w:rsidR="00FC6C7D">
        <w:rPr>
          <w:rFonts w:ascii="Times New Roman" w:hAnsi="Times New Roman" w:cs="Times New Roman"/>
          <w:lang w:val="en-GB"/>
        </w:rPr>
        <w:instrText xml:space="preserve"> ADDIN EN.CITE &lt;EndNote&gt;&lt;Cite&gt;&lt;Author&gt;Matsuda&lt;/Author&gt;&lt;Year&gt;1983&lt;/Year&gt;&lt;RecNum&gt;61&lt;/RecNum&gt;&lt;DisplayText&gt;&lt;style face="superscript"&gt;8&lt;/style&gt;&lt;/DisplayText&gt;&lt;record&gt;&lt;rec-number&gt;61&lt;/rec-number&gt;&lt;foreign-keys&gt;&lt;key app="EN" db-id="esp9pvwpfez9fmedsto5r9edftzzw22wd5vf" timestamp="1630298666"&gt;61&lt;/key&gt;&lt;/foreign-keys&gt;&lt;ref-type name="Journal Article"&gt;17&lt;/ref-type&gt;&lt;contributors&gt;&lt;authors&gt;&lt;author&gt;Matsuda, YASUO&lt;/author&gt;&lt;author&gt;Toma, YOICHI&lt;/author&gt;&lt;author&gt;Ogawa, HIROSHI&lt;/author&gt;&lt;author&gt;Matsuzaki, MASUNORI&lt;/author&gt;&lt;author&gt;Katayama, KAZUHIRO&lt;/author&gt;&lt;author&gt;Fujii, TAKASHI&lt;/author&gt;&lt;author&gt;Yoshino, FUMIO&lt;/author&gt;&lt;author&gt;Moritani, KOHSHIRO&lt;/author&gt;&lt;author&gt;Kumada, TOSHIAKI&lt;/author&gt;&lt;author&gt;Kusukawa, REIZO&lt;/author&gt;&lt;/authors&gt;&lt;/contributors&gt;&lt;titles&gt;&lt;title&gt;Importance of left atrial function in patients with myocardial infarction&lt;/title&gt;&lt;secondary-title&gt;Circulation&lt;/secondary-title&gt;&lt;/titles&gt;&lt;periodical&gt;&lt;full-title&gt;Circulation&lt;/full-title&gt;&lt;/periodical&gt;&lt;pages&gt;566-571&lt;/pages&gt;&lt;volume&gt;67&lt;/volume&gt;&lt;number&gt;3&lt;/number&gt;&lt;dates&gt;&lt;year&gt;1983&lt;/year&gt;&lt;/dates&gt;&lt;isbn&gt;0009-7322&lt;/isbn&gt;&lt;urls&gt;&lt;/urls&gt;&lt;/record&gt;&lt;/Cite&gt;&lt;/EndNote&gt;</w:instrText>
      </w:r>
      <w:r w:rsidR="00FC6C7D">
        <w:rPr>
          <w:rFonts w:ascii="Times New Roman" w:hAnsi="Times New Roman" w:cs="Times New Roman"/>
          <w:lang w:val="en-GB"/>
        </w:rPr>
        <w:fldChar w:fldCharType="separate"/>
      </w:r>
      <w:r w:rsidR="00FC6C7D" w:rsidRPr="00FC6C7D">
        <w:rPr>
          <w:rFonts w:ascii="Times New Roman" w:hAnsi="Times New Roman" w:cs="Times New Roman"/>
          <w:noProof/>
          <w:vertAlign w:val="superscript"/>
          <w:lang w:val="en-GB"/>
        </w:rPr>
        <w:t>8</w:t>
      </w:r>
      <w:r w:rsidR="00FC6C7D">
        <w:rPr>
          <w:rFonts w:ascii="Times New Roman" w:hAnsi="Times New Roman" w:cs="Times New Roman"/>
          <w:lang w:val="en-GB"/>
        </w:rPr>
        <w:fldChar w:fldCharType="end"/>
      </w:r>
      <w:r w:rsidRPr="00337BEC">
        <w:rPr>
          <w:rFonts w:ascii="Times New Roman" w:hAnsi="Times New Roman" w:cs="Times New Roman"/>
          <w:lang w:val="en-GB"/>
        </w:rPr>
        <w:t xml:space="preserve"> and fibrosis (scar</w:t>
      </w:r>
      <w:r w:rsidR="00B242A9" w:rsidRPr="00337BEC">
        <w:rPr>
          <w:rFonts w:ascii="Times New Roman" w:hAnsi="Times New Roman" w:cs="Times New Roman"/>
          <w:lang w:val="en-GB"/>
        </w:rPr>
        <w:t xml:space="preserve"> tissue</w:t>
      </w:r>
      <w:r w:rsidRPr="00337BEC">
        <w:rPr>
          <w:rFonts w:ascii="Times New Roman" w:hAnsi="Times New Roman" w:cs="Times New Roman"/>
          <w:lang w:val="en-GB"/>
        </w:rPr>
        <w:t>)</w:t>
      </w:r>
      <w:r w:rsidR="00FC6C7D">
        <w:rPr>
          <w:rFonts w:ascii="Times New Roman" w:hAnsi="Times New Roman" w:cs="Times New Roman"/>
          <w:lang w:val="en-GB"/>
        </w:rPr>
        <w:fldChar w:fldCharType="begin"/>
      </w:r>
      <w:r w:rsidR="00FC6C7D">
        <w:rPr>
          <w:rFonts w:ascii="Times New Roman" w:hAnsi="Times New Roman" w:cs="Times New Roman"/>
          <w:lang w:val="en-GB"/>
        </w:rPr>
        <w:instrText xml:space="preserve"> ADDIN EN.CITE &lt;EndNote&gt;&lt;Cite&gt;&lt;Author&gt;McGann&lt;/Author&gt;&lt;Year&gt;2014&lt;/Year&gt;&lt;RecNum&gt;62&lt;/RecNum&gt;&lt;DisplayText&gt;&lt;style face="superscript"&gt;9&lt;/style&gt;&lt;/DisplayText&gt;&lt;record&gt;&lt;rec-number&gt;62&lt;/rec-number&gt;&lt;foreign-keys&gt;&lt;key app="EN" db-id="esp9pvwpfez9fmedsto5r9edftzzw22wd5vf" timestamp="1630298740"&gt;62&lt;/key&gt;&lt;/foreign-keys&gt;&lt;ref-type name="Journal Article"&gt;17&lt;/ref-type&gt;&lt;contributors&gt;&lt;authors&gt;&lt;author&gt;McGann, Christopher&lt;/author&gt;&lt;author&gt;Akoum, Nazem&lt;/author&gt;&lt;author&gt;Patel, Amit&lt;/author&gt;&lt;author&gt;Kholmovski, Eugene&lt;/author&gt;&lt;author&gt;Revelo, Patricia&lt;/author&gt;&lt;author&gt;Damal, Kavitha&lt;/author&gt;&lt;author&gt;Wilson, Brent&lt;/author&gt;&lt;author&gt;Cates, Josh&lt;/author&gt;&lt;author&gt;Harrison, Alexis&lt;/author&gt;&lt;author&gt;Ranjan, Ravi&lt;/author&gt;&lt;/authors&gt;&lt;/contributors&gt;&lt;titles&gt;&lt;title&gt;Atrial fibrillation ablation outcome is predicted by left atrial remodeling on MRI&lt;/title&gt;&lt;secondary-title&gt;Circulation: Arrhythmia and Electrophysiology&lt;/secondary-title&gt;&lt;/titles&gt;&lt;periodical&gt;&lt;full-title&gt;Circulation: Arrhythmia and Electrophysiology&lt;/full-title&gt;&lt;/periodical&gt;&lt;pages&gt;23-30&lt;/pages&gt;&lt;volume&gt;7&lt;/volume&gt;&lt;number&gt;1&lt;/number&gt;&lt;dates&gt;&lt;year&gt;2014&lt;/year&gt;&lt;/dates&gt;&lt;isbn&gt;1941-3149&lt;/isbn&gt;&lt;urls&gt;&lt;/urls&gt;&lt;/record&gt;&lt;/Cite&gt;&lt;/EndNote&gt;</w:instrText>
      </w:r>
      <w:r w:rsidR="00FC6C7D">
        <w:rPr>
          <w:rFonts w:ascii="Times New Roman" w:hAnsi="Times New Roman" w:cs="Times New Roman"/>
          <w:lang w:val="en-GB"/>
        </w:rPr>
        <w:fldChar w:fldCharType="separate"/>
      </w:r>
      <w:r w:rsidR="00FC6C7D" w:rsidRPr="00FC6C7D">
        <w:rPr>
          <w:rFonts w:ascii="Times New Roman" w:hAnsi="Times New Roman" w:cs="Times New Roman"/>
          <w:noProof/>
          <w:vertAlign w:val="superscript"/>
          <w:lang w:val="en-GB"/>
        </w:rPr>
        <w:t>9</w:t>
      </w:r>
      <w:r w:rsidR="00FC6C7D">
        <w:rPr>
          <w:rFonts w:ascii="Times New Roman" w:hAnsi="Times New Roman" w:cs="Times New Roman"/>
          <w:lang w:val="en-GB"/>
        </w:rPr>
        <w:fldChar w:fldCharType="end"/>
      </w:r>
      <w:r w:rsidRPr="00337BEC">
        <w:rPr>
          <w:rFonts w:ascii="Times New Roman" w:hAnsi="Times New Roman" w:cs="Times New Roman"/>
          <w:lang w:val="en-GB"/>
        </w:rPr>
        <w:t xml:space="preserve">, are important biomarkers for the determination of pathological states in </w:t>
      </w:r>
      <w:r w:rsidR="00B20679" w:rsidRPr="00337BEC">
        <w:rPr>
          <w:rFonts w:ascii="Times New Roman" w:hAnsi="Times New Roman" w:cs="Times New Roman"/>
        </w:rPr>
        <w:t>CVDs</w:t>
      </w:r>
      <w:r w:rsidRPr="00337BEC">
        <w:rPr>
          <w:rFonts w:ascii="Times New Roman" w:hAnsi="Times New Roman" w:cs="Times New Roman"/>
          <w:lang w:val="en-GB"/>
        </w:rPr>
        <w:t xml:space="preserve"> and </w:t>
      </w:r>
      <w:r w:rsidR="00ED148B" w:rsidRPr="00337BEC">
        <w:rPr>
          <w:rFonts w:ascii="Times New Roman" w:hAnsi="Times New Roman" w:cs="Times New Roman"/>
          <w:lang w:val="en-GB"/>
        </w:rPr>
        <w:t xml:space="preserve">are </w:t>
      </w:r>
      <w:r w:rsidRPr="00337BEC">
        <w:rPr>
          <w:rFonts w:ascii="Times New Roman" w:hAnsi="Times New Roman" w:cs="Times New Roman"/>
          <w:lang w:val="en-GB"/>
        </w:rPr>
        <w:t xml:space="preserve">crucial </w:t>
      </w:r>
      <w:r w:rsidR="00266D90" w:rsidRPr="00337BEC">
        <w:rPr>
          <w:rFonts w:ascii="Times New Roman" w:hAnsi="Times New Roman" w:cs="Times New Roman"/>
          <w:lang w:val="en-GB"/>
        </w:rPr>
        <w:t xml:space="preserve">for decision making in clinics. </w:t>
      </w:r>
      <w:r w:rsidR="00607712" w:rsidRPr="00337BEC">
        <w:rPr>
          <w:rFonts w:ascii="Times New Roman" w:hAnsi="Times New Roman" w:cs="Times New Roman"/>
          <w:lang w:val="en-GB"/>
        </w:rPr>
        <w:t xml:space="preserve">For </w:t>
      </w:r>
      <w:r w:rsidRPr="00337BEC">
        <w:rPr>
          <w:rFonts w:ascii="Times New Roman" w:hAnsi="Times New Roman" w:cs="Times New Roman"/>
          <w:lang w:val="en-GB"/>
        </w:rPr>
        <w:t xml:space="preserve">example, the left ventricular </w:t>
      </w:r>
      <w:r w:rsidR="00940642">
        <w:rPr>
          <w:rFonts w:ascii="Times New Roman" w:hAnsi="Times New Roman" w:cs="Times New Roman"/>
          <w:lang w:val="en-GB"/>
        </w:rPr>
        <w:t xml:space="preserve">(LV) </w:t>
      </w:r>
      <w:r w:rsidR="003E3FC7" w:rsidRPr="00337BEC">
        <w:rPr>
          <w:rFonts w:ascii="Times New Roman" w:hAnsi="Times New Roman" w:cs="Times New Roman"/>
          <w:lang w:val="en-GB"/>
        </w:rPr>
        <w:t>ejection fraction</w:t>
      </w:r>
      <w:r w:rsidRPr="00337BEC">
        <w:rPr>
          <w:rFonts w:ascii="Times New Roman" w:hAnsi="Times New Roman" w:cs="Times New Roman"/>
          <w:lang w:val="en-GB"/>
        </w:rPr>
        <w:t xml:space="preserve"> is an important clinical biomarker for the </w:t>
      </w:r>
      <w:r w:rsidR="005A5ABD" w:rsidRPr="00337BEC">
        <w:rPr>
          <w:rFonts w:ascii="Times New Roman" w:hAnsi="Times New Roman" w:cs="Times New Roman"/>
          <w:lang w:val="en-GB"/>
        </w:rPr>
        <w:t>early detection</w:t>
      </w:r>
      <w:r w:rsidRPr="00337BEC">
        <w:rPr>
          <w:rFonts w:ascii="Times New Roman" w:hAnsi="Times New Roman" w:cs="Times New Roman"/>
          <w:lang w:val="en-GB"/>
        </w:rPr>
        <w:t xml:space="preserve"> of heart failure </w:t>
      </w:r>
      <w:r w:rsidR="00735E24" w:rsidRPr="00337BEC">
        <w:rPr>
          <w:rFonts w:ascii="Times New Roman" w:hAnsi="Times New Roman" w:cs="Times New Roman"/>
          <w:lang w:val="en-GB"/>
        </w:rPr>
        <w:t>and cardiomyopathy</w:t>
      </w:r>
      <w:r w:rsidR="00FC6C7D">
        <w:rPr>
          <w:rFonts w:ascii="Times New Roman" w:hAnsi="Times New Roman" w:cs="Times New Roman"/>
          <w:lang w:val="en-GB"/>
        </w:rPr>
        <w:fldChar w:fldCharType="begin"/>
      </w:r>
      <w:r w:rsidR="00FC6C7D">
        <w:rPr>
          <w:rFonts w:ascii="Times New Roman" w:hAnsi="Times New Roman" w:cs="Times New Roman"/>
          <w:lang w:val="en-GB"/>
        </w:rPr>
        <w:instrText xml:space="preserve"> ADDIN EN.CITE &lt;EndNote&gt;&lt;Cite&gt;&lt;Author&gt;Maeder&lt;/Author&gt;&lt;Year&gt;2009&lt;/Year&gt;&lt;RecNum&gt;63&lt;/RecNum&gt;&lt;DisplayText&gt;&lt;style face="superscript"&gt;10&lt;/style&gt;&lt;/DisplayText&gt;&lt;record&gt;&lt;rec-number&gt;63&lt;/rec-number&gt;&lt;foreign-keys&gt;&lt;key app="EN" db-id="esp9pvwpfez9fmedsto5r9edftzzw22wd5vf" timestamp="1630298782"&gt;63&lt;/key&gt;&lt;/foreign-keys&gt;&lt;ref-type name="Journal Article"&gt;17&lt;/ref-type&gt;&lt;contributors&gt;&lt;authors&gt;&lt;author&gt;Maeder, Micha T&lt;/author&gt;&lt;author&gt;Kaye, David M&lt;/author&gt;&lt;/authors&gt;&lt;/contributors&gt;&lt;titles&gt;&lt;title&gt;Heart failure with normal left ventricular ejection fraction&lt;/title&gt;&lt;secondary-title&gt;Journal of the American College of Cardiology&lt;/secondary-title&gt;&lt;/titles&gt;&lt;periodical&gt;&lt;full-title&gt;Journal of the American College of Cardiology&lt;/full-title&gt;&lt;/periodical&gt;&lt;pages&gt;905-918&lt;/pages&gt;&lt;volume&gt;53&lt;/volume&gt;&lt;number&gt;11&lt;/number&gt;&lt;dates&gt;&lt;year&gt;2009&lt;/year&gt;&lt;/dates&gt;&lt;isbn&gt;0735-1097&lt;/isbn&gt;&lt;urls&gt;&lt;/urls&gt;&lt;/record&gt;&lt;/Cite&gt;&lt;/EndNote&gt;</w:instrText>
      </w:r>
      <w:r w:rsidR="00FC6C7D">
        <w:rPr>
          <w:rFonts w:ascii="Times New Roman" w:hAnsi="Times New Roman" w:cs="Times New Roman"/>
          <w:lang w:val="en-GB"/>
        </w:rPr>
        <w:fldChar w:fldCharType="separate"/>
      </w:r>
      <w:r w:rsidR="00FC6C7D" w:rsidRPr="00FC6C7D">
        <w:rPr>
          <w:rFonts w:ascii="Times New Roman" w:hAnsi="Times New Roman" w:cs="Times New Roman"/>
          <w:noProof/>
          <w:vertAlign w:val="superscript"/>
          <w:lang w:val="en-GB"/>
        </w:rPr>
        <w:t>10</w:t>
      </w:r>
      <w:r w:rsidR="00FC6C7D">
        <w:rPr>
          <w:rFonts w:ascii="Times New Roman" w:hAnsi="Times New Roman" w:cs="Times New Roman"/>
          <w:lang w:val="en-GB"/>
        </w:rPr>
        <w:fldChar w:fldCharType="end"/>
      </w:r>
      <w:r w:rsidR="00A94D23" w:rsidRPr="00337BEC">
        <w:rPr>
          <w:rFonts w:ascii="Times New Roman" w:hAnsi="Times New Roman" w:cs="Times New Roman"/>
          <w:lang w:val="en-GB"/>
        </w:rPr>
        <w:t>.</w:t>
      </w:r>
      <w:r w:rsidR="00735E24" w:rsidRPr="00337BEC">
        <w:rPr>
          <w:rFonts w:ascii="Times New Roman" w:hAnsi="Times New Roman" w:cs="Times New Roman"/>
          <w:lang w:val="en-GB"/>
        </w:rPr>
        <w:t xml:space="preserve"> </w:t>
      </w:r>
      <w:r w:rsidR="00CD78FC" w:rsidRPr="00337BEC">
        <w:rPr>
          <w:rFonts w:ascii="Times New Roman" w:hAnsi="Times New Roman" w:cs="Times New Roman"/>
          <w:lang w:val="en-GB"/>
        </w:rPr>
        <w:t>In addition, t</w:t>
      </w:r>
      <w:r w:rsidR="0024476C" w:rsidRPr="00337BEC">
        <w:rPr>
          <w:rFonts w:ascii="Times New Roman" w:hAnsi="Times New Roman" w:cs="Times New Roman"/>
          <w:lang w:val="en-GB"/>
        </w:rPr>
        <w:t xml:space="preserve">he </w:t>
      </w:r>
      <w:r w:rsidRPr="00337BEC">
        <w:rPr>
          <w:rFonts w:ascii="Times New Roman" w:hAnsi="Times New Roman" w:cs="Times New Roman"/>
          <w:lang w:val="en-GB"/>
        </w:rPr>
        <w:t xml:space="preserve">left atrial </w:t>
      </w:r>
      <w:r w:rsidR="00475442" w:rsidRPr="00337BEC">
        <w:rPr>
          <w:rFonts w:ascii="Times New Roman" w:hAnsi="Times New Roman" w:cs="Times New Roman"/>
          <w:lang w:val="en-GB"/>
        </w:rPr>
        <w:t xml:space="preserve">(LA) </w:t>
      </w:r>
      <w:r w:rsidR="0024476C" w:rsidRPr="00337BEC">
        <w:rPr>
          <w:rFonts w:ascii="Times New Roman" w:hAnsi="Times New Roman" w:cs="Times New Roman"/>
          <w:lang w:val="en-GB"/>
        </w:rPr>
        <w:t>volume</w:t>
      </w:r>
      <w:r w:rsidRPr="00337BEC">
        <w:rPr>
          <w:rFonts w:ascii="Times New Roman" w:hAnsi="Times New Roman" w:cs="Times New Roman"/>
          <w:lang w:val="en-GB"/>
        </w:rPr>
        <w:t xml:space="preserve"> is a key indicator for </w:t>
      </w:r>
      <w:r w:rsidR="00F441AB" w:rsidRPr="00337BEC">
        <w:rPr>
          <w:rFonts w:ascii="Times New Roman" w:hAnsi="Times New Roman" w:cs="Times New Roman"/>
          <w:lang w:val="en-GB"/>
        </w:rPr>
        <w:t xml:space="preserve">the </w:t>
      </w:r>
      <w:r w:rsidRPr="00337BEC">
        <w:rPr>
          <w:rFonts w:ascii="Times New Roman" w:hAnsi="Times New Roman" w:cs="Times New Roman"/>
          <w:lang w:val="en-GB"/>
        </w:rPr>
        <w:t>severity of</w:t>
      </w:r>
      <w:r w:rsidR="00C579AF" w:rsidRPr="00337BEC">
        <w:rPr>
          <w:rFonts w:ascii="Times New Roman" w:hAnsi="Times New Roman" w:cs="Times New Roman"/>
          <w:lang w:val="en-GB"/>
        </w:rPr>
        <w:t xml:space="preserve"> cardiac </w:t>
      </w:r>
      <w:r w:rsidR="007B32EA" w:rsidRPr="00337BEC">
        <w:rPr>
          <w:rFonts w:ascii="Times New Roman" w:hAnsi="Times New Roman" w:cs="Times New Roman"/>
          <w:lang w:val="en-GB"/>
        </w:rPr>
        <w:t>arrhythmias</w:t>
      </w:r>
      <w:r w:rsidR="00FC6C7D">
        <w:rPr>
          <w:rFonts w:ascii="Times New Roman" w:hAnsi="Times New Roman" w:cs="Times New Roman"/>
          <w:lang w:val="en-GB"/>
        </w:rPr>
        <w:fldChar w:fldCharType="begin"/>
      </w:r>
      <w:r w:rsidR="00FC6C7D">
        <w:rPr>
          <w:rFonts w:ascii="Times New Roman" w:hAnsi="Times New Roman" w:cs="Times New Roman"/>
          <w:lang w:val="en-GB"/>
        </w:rPr>
        <w:instrText xml:space="preserve"> ADDIN EN.CITE &lt;EndNote&gt;&lt;Cite&gt;&lt;Author&gt;Tsang&lt;/Author&gt;&lt;Year&gt;2001&lt;/Year&gt;&lt;RecNum&gt;59&lt;/RecNum&gt;&lt;DisplayText&gt;&lt;style face="superscript"&gt;6&lt;/style&gt;&lt;/DisplayText&gt;&lt;record&gt;&lt;rec-number&gt;59&lt;/rec-number&gt;&lt;foreign-keys&gt;&lt;key app="EN" db-id="esp9pvwpfez9fmedsto5r9edftzzw22wd5vf" timestamp="1630298619"&gt;59&lt;/key&gt;&lt;/foreign-keys&gt;&lt;ref-type name="Conference Proceedings"&gt;10&lt;/ref-type&gt;&lt;contributors&gt;&lt;authors&gt;&lt;author&gt;Tsang, Teresa SM&lt;/author&gt;&lt;author&gt;Barnes, Marion E&lt;/author&gt;&lt;author&gt;Bailey, Kent R&lt;/author&gt;&lt;author&gt;Leibson, Cynthia L&lt;/author&gt;&lt;author&gt;Montgomery, Samantha C&lt;/author&gt;&lt;author&gt;Takemoto, Yasuhiko&lt;/author&gt;&lt;author&gt;Diamond, Pauline M&lt;/author&gt;&lt;author&gt;Marra, Marisa A&lt;/author&gt;&lt;author&gt;Gersh, Bernard J&lt;/author&gt;&lt;author&gt;Wiebers, David O&lt;/author&gt;&lt;/authors&gt;&lt;/contributors&gt;&lt;titles&gt;&lt;title&gt;Left atrial volume: important risk marker of incident atrial fibrillation in 1655 older men and women&lt;/title&gt;&lt;secondary-title&gt;Mayo Clinic Proceedings&lt;/secondary-title&gt;&lt;/titles&gt;&lt;pages&gt;467-475&lt;/pages&gt;&lt;volume&gt;76&lt;/volume&gt;&lt;number&gt;5&lt;/number&gt;&lt;dates&gt;&lt;year&gt;2001&lt;/year&gt;&lt;/dates&gt;&lt;publisher&gt;Elsevier&lt;/publisher&gt;&lt;isbn&gt;0025-6196&lt;/isbn&gt;&lt;urls&gt;&lt;/urls&gt;&lt;/record&gt;&lt;/Cite&gt;&lt;/EndNote&gt;</w:instrText>
      </w:r>
      <w:r w:rsidR="00FC6C7D">
        <w:rPr>
          <w:rFonts w:ascii="Times New Roman" w:hAnsi="Times New Roman" w:cs="Times New Roman"/>
          <w:lang w:val="en-GB"/>
        </w:rPr>
        <w:fldChar w:fldCharType="separate"/>
      </w:r>
      <w:r w:rsidR="00FC6C7D" w:rsidRPr="00FC6C7D">
        <w:rPr>
          <w:rFonts w:ascii="Times New Roman" w:hAnsi="Times New Roman" w:cs="Times New Roman"/>
          <w:noProof/>
          <w:vertAlign w:val="superscript"/>
          <w:lang w:val="en-GB"/>
        </w:rPr>
        <w:t>6</w:t>
      </w:r>
      <w:r w:rsidR="00FC6C7D">
        <w:rPr>
          <w:rFonts w:ascii="Times New Roman" w:hAnsi="Times New Roman" w:cs="Times New Roman"/>
          <w:lang w:val="en-GB"/>
        </w:rPr>
        <w:fldChar w:fldCharType="end"/>
      </w:r>
      <w:r w:rsidR="00CD78FC" w:rsidRPr="00337BEC">
        <w:rPr>
          <w:rFonts w:ascii="Times New Roman" w:hAnsi="Times New Roman" w:cs="Times New Roman"/>
          <w:lang w:val="en-GB"/>
        </w:rPr>
        <w:t>,</w:t>
      </w:r>
      <w:r w:rsidR="00C579AF" w:rsidRPr="00337BEC">
        <w:rPr>
          <w:rFonts w:ascii="Times New Roman" w:hAnsi="Times New Roman" w:cs="Times New Roman"/>
          <w:lang w:val="en-GB"/>
        </w:rPr>
        <w:t xml:space="preserve"> such </w:t>
      </w:r>
      <w:r w:rsidR="00C579AF">
        <w:rPr>
          <w:rFonts w:ascii="Times New Roman" w:hAnsi="Times New Roman" w:cs="Times New Roman"/>
          <w:lang w:val="en-GB"/>
        </w:rPr>
        <w:t>as atrial fibrillation (AF)</w:t>
      </w:r>
      <w:r w:rsidR="00DB425F">
        <w:rPr>
          <w:rFonts w:ascii="Times New Roman" w:hAnsi="Times New Roman" w:cs="Times New Roman"/>
          <w:lang w:val="en-GB"/>
        </w:rPr>
        <w:t>.</w:t>
      </w:r>
      <w:r w:rsidR="00014975">
        <w:rPr>
          <w:rFonts w:ascii="Times New Roman" w:hAnsi="Times New Roman" w:cs="Times New Roman"/>
          <w:lang w:val="en-GB"/>
        </w:rPr>
        <w:t xml:space="preserve"> In spite of this</w:t>
      </w:r>
      <w:r w:rsidR="009A22C6">
        <w:rPr>
          <w:rFonts w:ascii="Times New Roman" w:hAnsi="Times New Roman" w:cs="Times New Roman"/>
          <w:lang w:val="en-GB"/>
        </w:rPr>
        <w:t xml:space="preserve">, </w:t>
      </w:r>
      <w:del w:id="3" w:author="zhaohan" w:date="2021-10-12T21:29:00Z">
        <w:r w:rsidR="00192775" w:rsidDel="00224F6E">
          <w:rPr>
            <w:rFonts w:ascii="Times New Roman" w:hAnsi="Times New Roman" w:cs="Times New Roman"/>
            <w:lang w:val="en-GB"/>
          </w:rPr>
          <w:delText xml:space="preserve">the </w:delText>
        </w:r>
      </w:del>
      <w:r w:rsidR="00F61C12">
        <w:rPr>
          <w:rFonts w:ascii="Times New Roman" w:hAnsi="Times New Roman" w:cs="Times New Roman"/>
          <w:lang w:val="en-GB"/>
        </w:rPr>
        <w:t xml:space="preserve">extraction of </w:t>
      </w:r>
      <w:r w:rsidR="005E7A4F">
        <w:rPr>
          <w:rFonts w:ascii="Times New Roman" w:hAnsi="Times New Roman" w:cs="Times New Roman"/>
          <w:lang w:val="en-GB"/>
        </w:rPr>
        <w:t xml:space="preserve">patient-specific phenotypes </w:t>
      </w:r>
      <w:r w:rsidR="00C50674">
        <w:rPr>
          <w:rFonts w:ascii="Times New Roman" w:hAnsi="Times New Roman" w:cs="Times New Roman"/>
          <w:lang w:val="en-GB"/>
        </w:rPr>
        <w:t xml:space="preserve">from </w:t>
      </w:r>
      <w:r w:rsidR="009F6F4B">
        <w:rPr>
          <w:rFonts w:ascii="Times New Roman" w:hAnsi="Times New Roman" w:cs="Times New Roman"/>
          <w:lang w:val="en-GB"/>
        </w:rPr>
        <w:t xml:space="preserve">MRIs </w:t>
      </w:r>
      <w:r w:rsidR="00014975">
        <w:rPr>
          <w:rFonts w:ascii="Times New Roman" w:hAnsi="Times New Roman" w:cs="Times New Roman"/>
          <w:lang w:val="en-GB"/>
        </w:rPr>
        <w:t>remains</w:t>
      </w:r>
      <w:r w:rsidR="00683926">
        <w:rPr>
          <w:rFonts w:ascii="Times New Roman" w:hAnsi="Times New Roman" w:cs="Times New Roman"/>
          <w:lang w:val="en-GB"/>
        </w:rPr>
        <w:t xml:space="preserve"> a complex task requiring </w:t>
      </w:r>
      <w:r w:rsidR="00ED148B">
        <w:rPr>
          <w:rFonts w:ascii="Times New Roman" w:hAnsi="Times New Roman" w:cs="Times New Roman"/>
          <w:lang w:val="en-GB"/>
        </w:rPr>
        <w:t>comprehensive expertise</w:t>
      </w:r>
      <w:r w:rsidR="002377F8">
        <w:rPr>
          <w:rFonts w:ascii="Times New Roman" w:hAnsi="Times New Roman" w:cs="Times New Roman"/>
          <w:lang w:val="en-GB"/>
        </w:rPr>
        <w:t xml:space="preserve"> and </w:t>
      </w:r>
      <w:r w:rsidR="00EB708F">
        <w:rPr>
          <w:rFonts w:ascii="Times New Roman" w:hAnsi="Times New Roman" w:cs="Times New Roman"/>
          <w:lang w:val="en-GB"/>
        </w:rPr>
        <w:t>intensive manual labour</w:t>
      </w:r>
      <w:r w:rsidR="00AD4540" w:rsidRPr="00FA57CF">
        <w:rPr>
          <w:rFonts w:ascii="Times New Roman" w:hAnsi="Times New Roman" w:cs="Times New Roman"/>
        </w:rPr>
        <w:fldChar w:fldCharType="begin">
          <w:fldData xml:space="preserve">PEVuZE5vdGU+PENpdGU+PEF1dGhvcj5Dc2VwZTwvQXV0aG9yPjxZZWFyPjIwMTc8L1llYXI+PFJl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</w:fldData>
        </w:fldChar>
      </w:r>
      <w:r w:rsidR="00AD4540">
        <w:rPr>
          <w:rFonts w:ascii="Times New Roman" w:hAnsi="Times New Roman" w:cs="Times New Roman"/>
        </w:rPr>
        <w:instrText xml:space="preserve"> ADDIN EN.CITE </w:instrText>
      </w:r>
      <w:r w:rsidR="00AD4540">
        <w:rPr>
          <w:rFonts w:ascii="Times New Roman" w:hAnsi="Times New Roman" w:cs="Times New Roman"/>
        </w:rPr>
        <w:fldChar w:fldCharType="begin">
          <w:fldData xml:space="preserve">PEVuZE5vdGU+PENpdGU+PEF1dGhvcj5Dc2VwZTwvQXV0aG9yPjxZZWFyPjIwMTc8L1llYXI+PFJl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</w:fldData>
        </w:fldChar>
      </w:r>
      <w:r w:rsidR="00AD4540">
        <w:rPr>
          <w:rFonts w:ascii="Times New Roman" w:hAnsi="Times New Roman" w:cs="Times New Roman"/>
        </w:rPr>
        <w:instrText xml:space="preserve"> ADDIN EN.CITE.DATA </w:instrText>
      </w:r>
      <w:r w:rsidR="00AD4540">
        <w:rPr>
          <w:rFonts w:ascii="Times New Roman" w:hAnsi="Times New Roman" w:cs="Times New Roman"/>
        </w:rPr>
      </w:r>
      <w:r w:rsidR="00AD4540">
        <w:rPr>
          <w:rFonts w:ascii="Times New Roman" w:hAnsi="Times New Roman" w:cs="Times New Roman"/>
        </w:rPr>
        <w:fldChar w:fldCharType="end"/>
      </w:r>
      <w:r w:rsidR="00AD4540" w:rsidRPr="00FA57CF">
        <w:rPr>
          <w:rFonts w:ascii="Times New Roman" w:hAnsi="Times New Roman" w:cs="Times New Roman"/>
        </w:rPr>
      </w:r>
      <w:r w:rsidR="00AD4540" w:rsidRPr="00FA57CF">
        <w:rPr>
          <w:rFonts w:ascii="Times New Roman" w:hAnsi="Times New Roman" w:cs="Times New Roman"/>
        </w:rPr>
        <w:fldChar w:fldCharType="separate"/>
      </w:r>
      <w:r w:rsidR="00AD4540" w:rsidRPr="00AD4540">
        <w:rPr>
          <w:rFonts w:ascii="Times New Roman" w:hAnsi="Times New Roman" w:cs="Times New Roman"/>
          <w:noProof/>
          <w:vertAlign w:val="superscript"/>
        </w:rPr>
        <w:t>3,4,11</w:t>
      </w:r>
      <w:r w:rsidR="00AD4540" w:rsidRPr="00FA57CF">
        <w:rPr>
          <w:rFonts w:ascii="Times New Roman" w:hAnsi="Times New Roman" w:cs="Times New Roman"/>
        </w:rPr>
        <w:fldChar w:fldCharType="end"/>
      </w:r>
      <w:r w:rsidR="00EB708F">
        <w:rPr>
          <w:rFonts w:ascii="Times New Roman" w:hAnsi="Times New Roman" w:cs="Times New Roman"/>
          <w:lang w:val="en-GB"/>
        </w:rPr>
        <w:t xml:space="preserve">. </w:t>
      </w:r>
      <w:r w:rsidR="00BE66E8">
        <w:rPr>
          <w:rFonts w:ascii="Times New Roman" w:hAnsi="Times New Roman" w:cs="Times New Roman"/>
          <w:lang w:val="en-GB"/>
        </w:rPr>
        <w:t xml:space="preserve">This results in </w:t>
      </w:r>
      <w:r w:rsidR="007C1BA8">
        <w:rPr>
          <w:rFonts w:ascii="Times New Roman" w:hAnsi="Times New Roman" w:cs="Times New Roman"/>
          <w:lang w:val="en-GB"/>
        </w:rPr>
        <w:t>important</w:t>
      </w:r>
      <w:r w:rsidR="00716508">
        <w:rPr>
          <w:rFonts w:ascii="Times New Roman" w:hAnsi="Times New Roman" w:cs="Times New Roman"/>
          <w:lang w:val="en-GB"/>
        </w:rPr>
        <w:t xml:space="preserve"> analyses </w:t>
      </w:r>
      <w:r w:rsidR="006556A1">
        <w:rPr>
          <w:rFonts w:ascii="Times New Roman" w:hAnsi="Times New Roman" w:cs="Times New Roman"/>
          <w:lang w:val="en-GB"/>
        </w:rPr>
        <w:t xml:space="preserve">often being </w:t>
      </w:r>
      <w:r w:rsidR="005F70A0">
        <w:rPr>
          <w:rFonts w:ascii="Times New Roman" w:hAnsi="Times New Roman" w:cs="Times New Roman"/>
          <w:lang w:val="en-GB"/>
        </w:rPr>
        <w:t>impractical and inaccessible</w:t>
      </w:r>
      <w:r w:rsidR="00F11F42">
        <w:rPr>
          <w:rFonts w:ascii="Times New Roman" w:hAnsi="Times New Roman" w:cs="Times New Roman"/>
          <w:lang w:val="en-GB"/>
        </w:rPr>
        <w:t xml:space="preserve"> </w:t>
      </w:r>
      <w:r w:rsidR="00381BA2">
        <w:rPr>
          <w:rFonts w:ascii="Times New Roman" w:hAnsi="Times New Roman" w:cs="Times New Roman"/>
          <w:lang w:val="en-GB"/>
        </w:rPr>
        <w:t xml:space="preserve">during patient assessments. </w:t>
      </w:r>
      <w:r w:rsidR="00475366">
        <w:rPr>
          <w:rFonts w:ascii="Times New Roman" w:hAnsi="Times New Roman" w:cs="Times New Roman"/>
          <w:lang w:val="en-GB"/>
        </w:rPr>
        <w:t xml:space="preserve">This has been the major limiting factor for both the treatment of CVDs and </w:t>
      </w:r>
      <w:r w:rsidR="0021558C">
        <w:rPr>
          <w:rFonts w:ascii="Times New Roman" w:hAnsi="Times New Roman" w:cs="Times New Roman"/>
          <w:lang w:val="en-GB"/>
        </w:rPr>
        <w:t>research into</w:t>
      </w:r>
      <w:r w:rsidR="00BC21C6">
        <w:rPr>
          <w:rFonts w:ascii="Times New Roman" w:hAnsi="Times New Roman" w:cs="Times New Roman"/>
          <w:lang w:val="en-GB"/>
        </w:rPr>
        <w:t xml:space="preserve"> </w:t>
      </w:r>
      <w:r w:rsidR="00475366">
        <w:rPr>
          <w:rFonts w:ascii="Times New Roman" w:hAnsi="Times New Roman" w:cs="Times New Roman"/>
          <w:lang w:val="en-GB"/>
        </w:rPr>
        <w:t>large-scale MRI cohorts</w:t>
      </w:r>
      <w:r w:rsidR="000E0BAF">
        <w:rPr>
          <w:rFonts w:ascii="Times New Roman" w:hAnsi="Times New Roman" w:cs="Times New Roman"/>
          <w:lang w:val="en-GB"/>
        </w:rPr>
        <w:t xml:space="preserve"> to </w:t>
      </w:r>
      <w:r w:rsidR="00857E35">
        <w:rPr>
          <w:rFonts w:ascii="Times New Roman" w:hAnsi="Times New Roman" w:cs="Times New Roman"/>
          <w:lang w:val="en-GB"/>
        </w:rPr>
        <w:t>investigate</w:t>
      </w:r>
      <w:r w:rsidR="000E0BAF">
        <w:rPr>
          <w:rFonts w:ascii="Times New Roman" w:hAnsi="Times New Roman" w:cs="Times New Roman"/>
          <w:lang w:val="en-GB"/>
        </w:rPr>
        <w:t xml:space="preserve"> imaging phenotypes at a population level </w:t>
      </w:r>
      <w:r w:rsidR="00ED148B">
        <w:rPr>
          <w:rFonts w:ascii="Times New Roman" w:hAnsi="Times New Roman" w:cs="Times New Roman"/>
          <w:lang w:val="en-GB"/>
        </w:rPr>
        <w:t>robustly</w:t>
      </w:r>
      <w:r w:rsidR="000E0BAF">
        <w:rPr>
          <w:rFonts w:ascii="Times New Roman" w:hAnsi="Times New Roman" w:cs="Times New Roman"/>
          <w:lang w:val="en-GB"/>
        </w:rPr>
        <w:t>.</w:t>
      </w:r>
    </w:p>
    <w:p w14:paraId="05FEB3C9" w14:textId="3F31D5F7" w:rsidR="005B7905" w:rsidRDefault="00316B27" w:rsidP="0048607A">
      <w:pPr>
        <w:spacing w:after="0" w:line="240" w:lineRule="auto"/>
        <w:ind w:firstLine="420"/>
        <w:jc w:val="both"/>
        <w:rPr>
          <w:rFonts w:ascii="Times New Roman" w:hAnsi="Times New Roman" w:cs="Times New Roman"/>
        </w:rPr>
      </w:pPr>
      <w:r>
        <w:rPr>
          <w:rFonts w:ascii="Times New Roman" w:hAnsi="Times New Roman" w:cs="Times New Roman"/>
          <w:lang w:val="en-GB"/>
        </w:rPr>
        <w:t>Deep learning</w:t>
      </w:r>
      <w:r w:rsidR="00F627CF">
        <w:rPr>
          <w:rFonts w:ascii="Times New Roman" w:hAnsi="Times New Roman" w:cs="Times New Roman"/>
          <w:lang w:val="en-GB"/>
        </w:rPr>
        <w:t>, particularly convolutional neural networks (CNNs)</w:t>
      </w:r>
      <w:r w:rsidR="009334D3">
        <w:rPr>
          <w:rFonts w:ascii="Times New Roman" w:hAnsi="Times New Roman" w:cs="Times New Roman"/>
          <w:lang w:val="en-GB"/>
        </w:rPr>
        <w:t xml:space="preserve">, </w:t>
      </w:r>
      <w:r>
        <w:rPr>
          <w:rFonts w:ascii="Times New Roman" w:hAnsi="Times New Roman" w:cs="Times New Roman"/>
          <w:lang w:val="en-GB"/>
        </w:rPr>
        <w:t xml:space="preserve">has recently </w:t>
      </w:r>
      <w:r w:rsidR="0072216E">
        <w:rPr>
          <w:rFonts w:ascii="Times New Roman" w:hAnsi="Times New Roman" w:cs="Times New Roman"/>
          <w:lang w:val="en-GB"/>
        </w:rPr>
        <w:t>become</w:t>
      </w:r>
      <w:r>
        <w:rPr>
          <w:rFonts w:ascii="Times New Roman" w:hAnsi="Times New Roman" w:cs="Times New Roman"/>
          <w:lang w:val="en-GB"/>
        </w:rPr>
        <w:t xml:space="preserve"> the most popular choice for image analysis, including </w:t>
      </w:r>
      <w:r w:rsidR="00294882">
        <w:rPr>
          <w:rFonts w:ascii="Times New Roman" w:hAnsi="Times New Roman" w:cs="Times New Roman"/>
          <w:lang w:val="en-GB"/>
        </w:rPr>
        <w:t xml:space="preserve">automatic </w:t>
      </w:r>
      <w:r w:rsidR="00652C00">
        <w:rPr>
          <w:rFonts w:ascii="Times New Roman" w:hAnsi="Times New Roman" w:cs="Times New Roman"/>
          <w:lang w:val="en-GB"/>
        </w:rPr>
        <w:t xml:space="preserve">segmentation of </w:t>
      </w:r>
      <w:r w:rsidR="00674E06">
        <w:rPr>
          <w:rFonts w:ascii="Times New Roman" w:hAnsi="Times New Roman" w:cs="Times New Roman"/>
          <w:lang w:val="en-GB"/>
        </w:rPr>
        <w:t>MRIs</w:t>
      </w:r>
      <w:r w:rsidR="0099612F">
        <w:rPr>
          <w:rFonts w:ascii="Times New Roman" w:hAnsi="Times New Roman" w:cs="Times New Roman"/>
          <w:lang w:val="en-GB"/>
        </w:rPr>
        <w:t xml:space="preserve"> to quantify phenotypes</w:t>
      </w:r>
      <w:r w:rsidR="004C701D">
        <w:rPr>
          <w:rFonts w:ascii="Times New Roman" w:hAnsi="Times New Roman" w:cs="Times New Roman"/>
          <w:lang w:val="en-GB"/>
        </w:rPr>
        <w:fldChar w:fldCharType="begin"/>
      </w:r>
      <w:r w:rsidR="004C701D">
        <w:rPr>
          <w:rFonts w:ascii="Times New Roman" w:hAnsi="Times New Roman" w:cs="Times New Roman"/>
          <w:lang w:val="en-GB"/>
        </w:rPr>
        <w:instrText xml:space="preserve"> ADDIN EN.CITE &lt;EndNote&gt;&lt;Cite&gt;&lt;Author&gt;Bai&lt;/Author&gt;&lt;Year&gt;2020&lt;/Year&gt;&lt;RecNum&gt;64&lt;/RecNum&gt;&lt;DisplayText&gt;&lt;style face="superscript"&gt;12&lt;/style&gt;&lt;/DisplayText&gt;&lt;record&gt;&lt;rec-number&gt;64&lt;/rec-number&gt;&lt;foreign-keys&gt;&lt;key app="EN" db-id="esp9pvwpfez9fmedsto5r9edftzzw22wd5vf" timestamp="1630299086"&gt;64&lt;/key&gt;&lt;/foreign-keys&gt;&lt;ref-type name="Journal Article"&gt;17&lt;/ref-type&gt;&lt;contributors&gt;&lt;authors&gt;&lt;author&gt;Bai, Wenjia&lt;/author&gt;&lt;author&gt;Suzuki, Hideaki&lt;/author&gt;&lt;author&gt;Huang, Jian&lt;/author&gt;&lt;author&gt;Francis, Catherine&lt;/author&gt;&lt;author&gt;Wang, Shuo&lt;/author&gt;&lt;author&gt;Tarroni, Giacomo&lt;/author&gt;&lt;author&gt;Guitton, Florian&lt;/author&gt;&lt;author&gt;Aung, Nay&lt;/author&gt;&lt;author&gt;Fung, Kenneth&lt;/author&gt;&lt;author&gt;Petersen, Steffen E&lt;/author&gt;&lt;/authors&gt;&lt;/contributors&gt;&lt;titles&gt;&lt;title&gt;A population-based phenome-wide association study of cardiac and aortic structure and function&lt;/title&gt;&lt;secondary-title&gt;Nature Medicine&lt;/secondary-title&gt;&lt;/titles&gt;&lt;periodical&gt;&lt;full-title&gt;Nature Medicine&lt;/full-title&gt;&lt;/periodical&gt;&lt;pages&gt;1654-1662&lt;/pages&gt;&lt;volume&gt;26&lt;/volume&gt;&lt;number&gt;10&lt;/number&gt;&lt;dates&gt;&lt;year&gt;2020&lt;/year&gt;&lt;/dates&gt;&lt;isbn&gt;1546-170X&lt;/isbn&gt;&lt;urls&gt;&lt;/urls&gt;&lt;/record&gt;&lt;/Cite&gt;&lt;/EndNote&gt;</w:instrText>
      </w:r>
      <w:r w:rsidR="004C701D">
        <w:rPr>
          <w:rFonts w:ascii="Times New Roman" w:hAnsi="Times New Roman" w:cs="Times New Roman"/>
          <w:lang w:val="en-GB"/>
        </w:rPr>
        <w:fldChar w:fldCharType="separate"/>
      </w:r>
      <w:r w:rsidR="004C701D" w:rsidRPr="004C701D">
        <w:rPr>
          <w:rFonts w:ascii="Times New Roman" w:hAnsi="Times New Roman" w:cs="Times New Roman"/>
          <w:noProof/>
          <w:vertAlign w:val="superscript"/>
          <w:lang w:val="en-GB"/>
        </w:rPr>
        <w:t>12</w:t>
      </w:r>
      <w:r w:rsidR="004C701D">
        <w:rPr>
          <w:rFonts w:ascii="Times New Roman" w:hAnsi="Times New Roman" w:cs="Times New Roman"/>
          <w:lang w:val="en-GB"/>
        </w:rPr>
        <w:fldChar w:fldCharType="end"/>
      </w:r>
      <w:r w:rsidR="00674E06">
        <w:rPr>
          <w:rFonts w:ascii="Times New Roman" w:hAnsi="Times New Roman" w:cs="Times New Roman"/>
          <w:lang w:val="en-GB"/>
        </w:rPr>
        <w:t xml:space="preserve">. </w:t>
      </w:r>
      <w:r w:rsidR="00C05F46">
        <w:rPr>
          <w:rFonts w:ascii="Times New Roman" w:hAnsi="Times New Roman" w:cs="Times New Roman"/>
          <w:lang w:val="en-GB"/>
        </w:rPr>
        <w:t>Many benchmarking studies have bee</w:t>
      </w:r>
      <w:r w:rsidR="00EA02CB">
        <w:rPr>
          <w:rFonts w:ascii="Times New Roman" w:hAnsi="Times New Roman" w:cs="Times New Roman"/>
          <w:lang w:val="en-GB"/>
        </w:rPr>
        <w:t>n conducted in recen</w:t>
      </w:r>
      <w:r w:rsidR="00852ED8">
        <w:rPr>
          <w:rFonts w:ascii="Times New Roman" w:hAnsi="Times New Roman" w:cs="Times New Roman"/>
          <w:lang w:val="en-GB"/>
        </w:rPr>
        <w:t xml:space="preserve">t years investigating the optimal deep learning algorithms for </w:t>
      </w:r>
      <w:r w:rsidR="00CD78FC">
        <w:rPr>
          <w:rFonts w:ascii="Times New Roman" w:hAnsi="Times New Roman" w:cs="Times New Roman"/>
          <w:lang w:val="en-GB"/>
        </w:rPr>
        <w:t>analyzing</w:t>
      </w:r>
      <w:r w:rsidR="00793575">
        <w:rPr>
          <w:rFonts w:ascii="Times New Roman" w:hAnsi="Times New Roman" w:cs="Times New Roman"/>
          <w:lang w:val="en-GB"/>
        </w:rPr>
        <w:t xml:space="preserve"> cardiac structures. </w:t>
      </w:r>
      <w:r w:rsidR="008B1A18">
        <w:rPr>
          <w:rFonts w:ascii="Times New Roman" w:hAnsi="Times New Roman" w:cs="Times New Roman"/>
        </w:rPr>
        <w:t>A</w:t>
      </w:r>
      <w:r w:rsidR="008B1A18" w:rsidRPr="00FA57CF">
        <w:rPr>
          <w:rFonts w:ascii="Times New Roman" w:hAnsi="Times New Roman" w:cs="Times New Roman"/>
        </w:rPr>
        <w:t xml:space="preserve"> 2017 study for </w:t>
      </w:r>
      <w:r w:rsidR="00BA756E">
        <w:rPr>
          <w:rFonts w:ascii="Times New Roman" w:hAnsi="Times New Roman" w:cs="Times New Roman"/>
        </w:rPr>
        <w:t xml:space="preserve">the </w:t>
      </w:r>
      <w:r w:rsidR="008B1A18" w:rsidRPr="00FA57CF">
        <w:rPr>
          <w:rFonts w:ascii="Times New Roman" w:hAnsi="Times New Roman" w:cs="Times New Roman"/>
        </w:rPr>
        <w:t xml:space="preserve">segmentation of </w:t>
      </w:r>
      <w:r w:rsidR="00960B43">
        <w:rPr>
          <w:rFonts w:ascii="Times New Roman" w:hAnsi="Times New Roman" w:cs="Times New Roman"/>
        </w:rPr>
        <w:t>LV</w:t>
      </w:r>
      <w:r w:rsidR="008B1A18" w:rsidRPr="00FA57CF">
        <w:rPr>
          <w:rFonts w:ascii="Times New Roman" w:hAnsi="Times New Roman" w:cs="Times New Roman"/>
        </w:rPr>
        <w:t xml:space="preserve"> and right ventricle (RV) </w:t>
      </w:r>
      <w:r w:rsidR="008B1A18">
        <w:rPr>
          <w:rFonts w:ascii="Times New Roman" w:hAnsi="Times New Roman" w:cs="Times New Roman"/>
        </w:rPr>
        <w:t xml:space="preserve">from </w:t>
      </w:r>
      <w:r w:rsidR="003704E8">
        <w:rPr>
          <w:rFonts w:ascii="Times New Roman" w:hAnsi="Times New Roman" w:cs="Times New Roman"/>
        </w:rPr>
        <w:t xml:space="preserve">150 </w:t>
      </w:r>
      <w:r w:rsidR="008B1A18">
        <w:rPr>
          <w:rFonts w:ascii="Times New Roman" w:hAnsi="Times New Roman" w:cs="Times New Roman"/>
        </w:rPr>
        <w:t>3D</w:t>
      </w:r>
      <w:r w:rsidR="008B1A18" w:rsidRPr="00FA57CF">
        <w:rPr>
          <w:rFonts w:ascii="Times New Roman" w:hAnsi="Times New Roman" w:cs="Times New Roman"/>
        </w:rPr>
        <w:t xml:space="preserve"> MRIs showed that </w:t>
      </w:r>
      <w:r w:rsidR="008B1A18">
        <w:rPr>
          <w:rFonts w:ascii="Times New Roman" w:hAnsi="Times New Roman" w:cs="Times New Roman"/>
        </w:rPr>
        <w:t xml:space="preserve">CNNs </w:t>
      </w:r>
      <w:r w:rsidR="008B1A18" w:rsidRPr="00FA57CF">
        <w:rPr>
          <w:rFonts w:ascii="Times New Roman" w:hAnsi="Times New Roman" w:cs="Times New Roman"/>
        </w:rPr>
        <w:t xml:space="preserve">significantly outperformed traditional </w:t>
      </w:r>
      <w:r w:rsidR="008B1A18">
        <w:rPr>
          <w:rFonts w:ascii="Times New Roman" w:hAnsi="Times New Roman" w:cs="Times New Roman"/>
        </w:rPr>
        <w:t xml:space="preserve">atlas-based and shape-model </w:t>
      </w:r>
      <w:r w:rsidR="00DA53C0">
        <w:rPr>
          <w:rFonts w:ascii="Times New Roman" w:hAnsi="Times New Roman" w:cs="Times New Roman"/>
        </w:rPr>
        <w:t>methods</w:t>
      </w:r>
      <w:r w:rsidR="008B1A18" w:rsidRPr="00FA57CF">
        <w:rPr>
          <w:rFonts w:ascii="Times New Roman" w:hAnsi="Times New Roman" w:cs="Times New Roman"/>
        </w:rPr>
        <w:fldChar w:fldCharType="begin"/>
      </w:r>
      <w:r w:rsidR="004C701D">
        <w:rPr>
          <w:rFonts w:ascii="Times New Roman" w:hAnsi="Times New Roman" w:cs="Times New Roman"/>
        </w:rPr>
        <w:instrText xml:space="preserve"> ADDIN EN.CITE &lt;EndNote&gt;&lt;Cite&gt;&lt;Author&gt;Bernard&lt;/Author&gt;&lt;Year&gt;2018&lt;/Year&gt;&lt;RecNum&gt;10&lt;/RecNum&gt;&lt;DisplayText&gt;&lt;style face="superscript"&gt;13&lt;/style&gt;&lt;/DisplayText&gt;&lt;record&gt;&lt;rec-number&gt;10&lt;/rec-number&gt;&lt;foreign-keys&gt;&lt;key app="EN" db-id="pxd2w5zeeaz0auepfrrpwzdc9v0zpraeezfz" timestamp="1560906697"&gt;10&lt;/key&gt;&lt;/foreign-keys&gt;&lt;ref-type name="Journal Article"&gt;17&lt;/ref-type&gt;&lt;contributors&gt;&lt;authors&gt;&lt;author&gt;Bernard, Olivier&lt;/author&gt;&lt;author&gt;Lalande, Alain&lt;/author&gt;&lt;author&gt;Zotti, Clement&lt;/author&gt;&lt;author&gt;Cervenansky, Frederick&lt;/author&gt;&lt;author&gt;Yang, Xin&lt;/author&gt;&lt;author&gt;Heng, Pheng-Ann&lt;/author&gt;&lt;author&gt;Cetin, Irem&lt;/author&gt;&lt;author&gt;Lekadir, Karim&lt;/author&gt;&lt;author&gt;Camara, Oscar&lt;/author&gt;&lt;author&gt;Ballester, Miguel Angel Gonzalez&lt;/author&gt;&lt;/authors&gt;&lt;/contributors&gt;&lt;titles&gt;&lt;title&gt;Deep learning techniques for automatic MRI cardiac multi-structures segmentation and diagnosis: Is the problem solved?&lt;/title&gt;&lt;secondary-title&gt;IEEE transactions on medical imaging&lt;/secondary-title&gt;&lt;/titles&gt;&lt;periodical&gt;&lt;full-title&gt;IEEE transactions on medical imaging&lt;/full-title&gt;&lt;/periodical&gt;&lt;pages&gt;2514-2525&lt;/pages&gt;&lt;volume&gt;37&lt;/volume&gt;&lt;number&gt;11&lt;/number&gt;&lt;dates&gt;&lt;year&gt;2018&lt;/year&gt;&lt;/dates&gt;&lt;isbn&gt;0278-0062&lt;/isbn&gt;&lt;urls&gt;&lt;/urls&gt;&lt;/record&gt;&lt;/Cite&gt;&lt;/EndNote&gt;</w:instrText>
      </w:r>
      <w:r w:rsidR="008B1A18" w:rsidRPr="00FA57CF">
        <w:rPr>
          <w:rFonts w:ascii="Times New Roman" w:hAnsi="Times New Roman" w:cs="Times New Roman"/>
        </w:rPr>
        <w:fldChar w:fldCharType="separate"/>
      </w:r>
      <w:r w:rsidR="004C701D" w:rsidRPr="004C701D">
        <w:rPr>
          <w:rFonts w:ascii="Times New Roman" w:hAnsi="Times New Roman" w:cs="Times New Roman"/>
          <w:noProof/>
          <w:vertAlign w:val="superscript"/>
        </w:rPr>
        <w:t>13</w:t>
      </w:r>
      <w:r w:rsidR="008B1A18" w:rsidRPr="00FA57CF">
        <w:rPr>
          <w:rFonts w:ascii="Times New Roman" w:hAnsi="Times New Roman" w:cs="Times New Roman"/>
        </w:rPr>
        <w:fldChar w:fldCharType="end"/>
      </w:r>
      <w:r w:rsidR="008B1A18" w:rsidRPr="00FA57CF">
        <w:rPr>
          <w:rFonts w:ascii="Times New Roman" w:hAnsi="Times New Roman" w:cs="Times New Roman"/>
        </w:rPr>
        <w:t xml:space="preserve">. By analyzing algorithms from 10 </w:t>
      </w:r>
      <w:r w:rsidR="008B1A18">
        <w:rPr>
          <w:rFonts w:ascii="Times New Roman" w:hAnsi="Times New Roman" w:cs="Times New Roman"/>
        </w:rPr>
        <w:t>teams</w:t>
      </w:r>
      <w:r w:rsidR="008B1A18" w:rsidRPr="00FA57CF">
        <w:rPr>
          <w:rFonts w:ascii="Times New Roman" w:hAnsi="Times New Roman" w:cs="Times New Roman"/>
        </w:rPr>
        <w:t>, the study revealed that the popular U-Net CNN architecture</w:t>
      </w:r>
      <w:r w:rsidR="00D96DD1">
        <w:rPr>
          <w:rFonts w:ascii="Times New Roman" w:hAnsi="Times New Roman" w:cs="Times New Roman"/>
        </w:rPr>
        <w:t xml:space="preserve"> </w:t>
      </w:r>
      <w:r w:rsidR="008B1A18" w:rsidRPr="00FA57CF">
        <w:rPr>
          <w:rFonts w:ascii="Times New Roman" w:hAnsi="Times New Roman" w:cs="Times New Roman"/>
        </w:rPr>
        <w:t xml:space="preserve">which was </w:t>
      </w:r>
      <w:r w:rsidR="00086187">
        <w:rPr>
          <w:rFonts w:ascii="Times New Roman" w:hAnsi="Times New Roman" w:cs="Times New Roman"/>
        </w:rPr>
        <w:t>initially</w:t>
      </w:r>
      <w:r w:rsidR="008B1A18" w:rsidRPr="00FA57CF">
        <w:rPr>
          <w:rFonts w:ascii="Times New Roman" w:hAnsi="Times New Roman" w:cs="Times New Roman"/>
        </w:rPr>
        <w:t xml:space="preserve"> designed for </w:t>
      </w:r>
      <w:r w:rsidR="00086187">
        <w:rPr>
          <w:rFonts w:ascii="Times New Roman" w:hAnsi="Times New Roman" w:cs="Times New Roman"/>
        </w:rPr>
        <w:t>histological</w:t>
      </w:r>
      <w:r w:rsidR="008B1A18" w:rsidRPr="00FA57CF">
        <w:rPr>
          <w:rFonts w:ascii="Times New Roman" w:hAnsi="Times New Roman" w:cs="Times New Roman"/>
        </w:rPr>
        <w:t xml:space="preserve"> image segmentation was </w:t>
      </w:r>
      <w:r w:rsidR="00BA756E">
        <w:rPr>
          <w:rFonts w:ascii="Times New Roman" w:hAnsi="Times New Roman" w:cs="Times New Roman"/>
        </w:rPr>
        <w:t>the most</w:t>
      </w:r>
      <w:r w:rsidR="00BA756E" w:rsidRPr="00FA57CF">
        <w:rPr>
          <w:rFonts w:ascii="Times New Roman" w:hAnsi="Times New Roman" w:cs="Times New Roman"/>
        </w:rPr>
        <w:t xml:space="preserve"> </w:t>
      </w:r>
      <w:r w:rsidR="008B1A18" w:rsidRPr="00FA57CF">
        <w:rPr>
          <w:rFonts w:ascii="Times New Roman" w:hAnsi="Times New Roman" w:cs="Times New Roman"/>
        </w:rPr>
        <w:t>effective</w:t>
      </w:r>
      <w:r w:rsidR="00D96DD1">
        <w:rPr>
          <w:rFonts w:ascii="Times New Roman" w:hAnsi="Times New Roman" w:cs="Times New Roman"/>
        </w:rPr>
        <w:fldChar w:fldCharType="begin"/>
      </w:r>
      <w:r w:rsidR="00D96DD1">
        <w:rPr>
          <w:rFonts w:ascii="Times New Roman" w:hAnsi="Times New Roman" w:cs="Times New Roman"/>
        </w:rPr>
        <w:instrText xml:space="preserve"> ADDIN EN.CITE &lt;EndNote&gt;&lt;Cite&gt;&lt;Author&gt;Ronneberger&lt;/Author&gt;&lt;Year&gt;2015&lt;/Year&gt;&lt;RecNum&gt;44&lt;/RecNum&gt;&lt;DisplayText&gt;&lt;style face="superscript"&gt;14&lt;/style&gt;&lt;/DisplayText&gt;&lt;record&gt;&lt;rec-number&gt;44&lt;/rec-number&gt;&lt;foreign-keys&gt;&lt;key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D96DD1">
        <w:rPr>
          <w:rFonts w:ascii="Times New Roman" w:hAnsi="Times New Roman" w:cs="Times New Roman"/>
        </w:rPr>
        <w:fldChar w:fldCharType="separate"/>
      </w:r>
      <w:r w:rsidR="00D96DD1" w:rsidRPr="004C701D">
        <w:rPr>
          <w:rFonts w:ascii="Times New Roman" w:hAnsi="Times New Roman" w:cs="Times New Roman"/>
          <w:noProof/>
          <w:vertAlign w:val="superscript"/>
        </w:rPr>
        <w:t>14</w:t>
      </w:r>
      <w:r w:rsidR="00D96DD1">
        <w:rPr>
          <w:rFonts w:ascii="Times New Roman" w:hAnsi="Times New Roman" w:cs="Times New Roman"/>
        </w:rPr>
        <w:fldChar w:fldCharType="end"/>
      </w:r>
      <w:r w:rsidR="008B1A18" w:rsidRPr="00FA57CF">
        <w:rPr>
          <w:rFonts w:ascii="Times New Roman" w:hAnsi="Times New Roman" w:cs="Times New Roman"/>
        </w:rPr>
        <w:t>.</w:t>
      </w:r>
      <w:r w:rsidR="005A4E48">
        <w:rPr>
          <w:rFonts w:ascii="Times New Roman" w:hAnsi="Times New Roman" w:cs="Times New Roman"/>
        </w:rPr>
        <w:t xml:space="preserve"> </w:t>
      </w:r>
      <w:r w:rsidR="00DA38E1">
        <w:rPr>
          <w:rFonts w:ascii="Times New Roman" w:hAnsi="Times New Roman" w:cs="Times New Roman"/>
        </w:rPr>
        <w:t xml:space="preserve">In a </w:t>
      </w:r>
      <w:r w:rsidR="001D7E03">
        <w:rPr>
          <w:rFonts w:ascii="Times New Roman" w:hAnsi="Times New Roman" w:cs="Times New Roman"/>
        </w:rPr>
        <w:t>separate</w:t>
      </w:r>
      <w:r w:rsidR="00DA38E1">
        <w:rPr>
          <w:rFonts w:ascii="Times New Roman" w:hAnsi="Times New Roman" w:cs="Times New Roman"/>
        </w:rPr>
        <w:t xml:space="preserve"> </w:t>
      </w:r>
      <w:r w:rsidR="00DA38E1" w:rsidRPr="00DA38E1">
        <w:rPr>
          <w:rFonts w:ascii="Times New Roman" w:hAnsi="Times New Roman" w:cs="Times New Roman"/>
        </w:rPr>
        <w:t>whole heart segmentation</w:t>
      </w:r>
      <w:r w:rsidR="00DA38E1">
        <w:rPr>
          <w:rFonts w:ascii="Times New Roman" w:hAnsi="Times New Roman" w:cs="Times New Roman"/>
        </w:rPr>
        <w:t xml:space="preserve"> study</w:t>
      </w:r>
      <w:r w:rsidR="00D96DD1">
        <w:rPr>
          <w:rFonts w:ascii="Times New Roman" w:hAnsi="Times New Roman" w:cs="Times New Roman"/>
        </w:rPr>
        <w:fldChar w:fldCharType="begin"/>
      </w:r>
      <w:r w:rsidR="00D96DD1">
        <w:rPr>
          <w:rFonts w:ascii="Times New Roman" w:hAnsi="Times New Roman" w:cs="Times New Roman"/>
        </w:rPr>
        <w:instrText xml:space="preserve"> ADDIN EN.CITE &lt;EndNote&gt;&lt;Cite&gt;&lt;Author&gt;Zhuang&lt;/Author&gt;&lt;Year&gt;2019&lt;/Year&gt;&lt;RecNum&gt;65&lt;/RecNum&gt;&lt;DisplayText&gt;&lt;style face="superscript"&gt;15&lt;/style&gt;&lt;/DisplayText&gt;&lt;record&gt;&lt;rec-number&gt;65&lt;/rec-number&gt;&lt;foreign-keys&gt;&lt;key app="EN" db-id="esp9pvwpfez9fmedsto5r9edftzzw22wd5vf" timestamp="1630299220"&gt;65&lt;/key&gt;&lt;/foreign-keys&gt;&lt;ref-type name="Journal Article"&gt;17&lt;/ref-type&gt;&lt;contributors&gt;&lt;authors&gt;&lt;author&gt;Zhuang, Xiahai&lt;/author&gt;&lt;author&gt;Li, Lei&lt;/author&gt;&lt;author&gt;Payer, Christian&lt;/author&gt;&lt;author&gt;Štern, Darko&lt;/author&gt;&lt;author&gt;Urschler, Martin&lt;/author&gt;&lt;author&gt;Heinrich, Mattias P&lt;/author&gt;&lt;author&gt;Oster, Julien&lt;/author&gt;&lt;author&gt;Wang, Chunliang&lt;/author&gt;&lt;author&gt;Smedby, Örjan&lt;/author&gt;&lt;author&gt;Bian, Cheng&lt;/author&gt;&lt;/authors&gt;&lt;/contributors&gt;&lt;titles&gt;&lt;title&gt;Evaluation of algorithms for multi-modality whole heart segmentation: an open-access grand challenge&lt;/title&gt;&lt;secondary-title&gt;Medical image analysis&lt;/secondary-title&gt;&lt;/titles&gt;&lt;periodical&gt;&lt;full-title&gt;Medical Image Analysis&lt;/full-title&gt;&lt;/periodical&gt;&lt;pages&gt;101537&lt;/pages&gt;&lt;volume&gt;58&lt;/volume&gt;&lt;dates&gt;&lt;year&gt;2019&lt;/year&gt;&lt;/dates&gt;&lt;isbn&gt;1361-8415&lt;/isbn&gt;&lt;urls&gt;&lt;/urls&gt;&lt;/record&gt;&lt;/Cite&gt;&lt;/EndNote&gt;</w:instrText>
      </w:r>
      <w:r w:rsidR="00D96DD1">
        <w:rPr>
          <w:rFonts w:ascii="Times New Roman" w:hAnsi="Times New Roman" w:cs="Times New Roman"/>
        </w:rPr>
        <w:fldChar w:fldCharType="separate"/>
      </w:r>
      <w:r w:rsidR="00D96DD1" w:rsidRPr="00D96DD1">
        <w:rPr>
          <w:rFonts w:ascii="Times New Roman" w:hAnsi="Times New Roman" w:cs="Times New Roman"/>
          <w:noProof/>
          <w:vertAlign w:val="superscript"/>
        </w:rPr>
        <w:t>15</w:t>
      </w:r>
      <w:r w:rsidR="00D96DD1">
        <w:rPr>
          <w:rFonts w:ascii="Times New Roman" w:hAnsi="Times New Roman" w:cs="Times New Roman"/>
        </w:rPr>
        <w:fldChar w:fldCharType="end"/>
      </w:r>
      <w:r w:rsidR="00DA38E1">
        <w:rPr>
          <w:rFonts w:ascii="Times New Roman" w:hAnsi="Times New Roman" w:cs="Times New Roman"/>
        </w:rPr>
        <w:t xml:space="preserve">, the results </w:t>
      </w:r>
      <w:r w:rsidR="00522679">
        <w:rPr>
          <w:rFonts w:ascii="Times New Roman" w:hAnsi="Times New Roman" w:cs="Times New Roman"/>
        </w:rPr>
        <w:t xml:space="preserve">of 12 </w:t>
      </w:r>
      <w:r w:rsidR="00522679" w:rsidRPr="001D7E03">
        <w:rPr>
          <w:rFonts w:ascii="Times New Roman" w:hAnsi="Times New Roman" w:cs="Times New Roman"/>
        </w:rPr>
        <w:t>teams also</w:t>
      </w:r>
      <w:r w:rsidR="00522679">
        <w:rPr>
          <w:rFonts w:ascii="Times New Roman" w:hAnsi="Times New Roman" w:cs="Times New Roman"/>
        </w:rPr>
        <w:t xml:space="preserve"> showed the </w:t>
      </w:r>
      <w:r w:rsidR="00522679" w:rsidRPr="002D0AC5">
        <w:rPr>
          <w:rFonts w:ascii="Times New Roman" w:hAnsi="Times New Roman" w:cs="Times New Roman"/>
        </w:rPr>
        <w:t xml:space="preserve">superiority of CNNs on </w:t>
      </w:r>
      <w:r w:rsidR="007641F2" w:rsidRPr="002D0AC5">
        <w:rPr>
          <w:rFonts w:ascii="Times New Roman" w:hAnsi="Times New Roman" w:cs="Times New Roman"/>
        </w:rPr>
        <w:t>60</w:t>
      </w:r>
      <w:r w:rsidR="00522679" w:rsidRPr="002D0AC5">
        <w:rPr>
          <w:rFonts w:ascii="Times New Roman" w:hAnsi="Times New Roman" w:cs="Times New Roman"/>
        </w:rPr>
        <w:t xml:space="preserve"> 3D MRI and </w:t>
      </w:r>
      <w:r w:rsidR="00113C6E" w:rsidRPr="002D0AC5">
        <w:rPr>
          <w:rFonts w:ascii="Times New Roman" w:hAnsi="Times New Roman" w:cs="Times New Roman"/>
        </w:rPr>
        <w:t xml:space="preserve">computed tomography </w:t>
      </w:r>
      <w:r w:rsidR="00522679" w:rsidRPr="002D0AC5">
        <w:rPr>
          <w:rFonts w:ascii="Times New Roman" w:hAnsi="Times New Roman" w:cs="Times New Roman"/>
        </w:rPr>
        <w:t>data</w:t>
      </w:r>
      <w:r w:rsidR="00BA756E" w:rsidRPr="002D0AC5">
        <w:rPr>
          <w:rFonts w:ascii="Times New Roman" w:hAnsi="Times New Roman" w:cs="Times New Roman"/>
        </w:rPr>
        <w:t>,</w:t>
      </w:r>
      <w:r w:rsidR="00D65707" w:rsidRPr="002D0AC5">
        <w:rPr>
          <w:rFonts w:ascii="Times New Roman" w:hAnsi="Times New Roman" w:cs="Times New Roman"/>
        </w:rPr>
        <w:t xml:space="preserve"> </w:t>
      </w:r>
      <w:r w:rsidR="00BA756E" w:rsidRPr="002D0AC5">
        <w:rPr>
          <w:rFonts w:ascii="Times New Roman" w:hAnsi="Times New Roman" w:cs="Times New Roman"/>
        </w:rPr>
        <w:t>which were shown to achieve</w:t>
      </w:r>
      <w:r w:rsidR="00D65707" w:rsidRPr="002D0AC5">
        <w:rPr>
          <w:rFonts w:ascii="Times New Roman" w:hAnsi="Times New Roman" w:cs="Times New Roman"/>
        </w:rPr>
        <w:t xml:space="preserve"> more stable and higher scores</w:t>
      </w:r>
      <w:r w:rsidR="003637AA" w:rsidRPr="002D0AC5">
        <w:rPr>
          <w:rFonts w:ascii="Times New Roman" w:hAnsi="Times New Roman" w:cs="Times New Roman"/>
        </w:rPr>
        <w:t xml:space="preserve"> across all chambers of the heart</w:t>
      </w:r>
      <w:r w:rsidR="00522679" w:rsidRPr="002D0AC5">
        <w:rPr>
          <w:rFonts w:ascii="Times New Roman" w:hAnsi="Times New Roman" w:cs="Times New Roman"/>
        </w:rPr>
        <w:t>.</w:t>
      </w:r>
      <w:r w:rsidR="003E673D" w:rsidRPr="002D0AC5">
        <w:rPr>
          <w:rFonts w:ascii="Times New Roman" w:hAnsi="Times New Roman" w:cs="Times New Roman"/>
        </w:rPr>
        <w:t xml:space="preserve"> </w:t>
      </w:r>
      <w:r w:rsidR="00D65D44" w:rsidRPr="002D0AC5">
        <w:rPr>
          <w:rFonts w:ascii="Times New Roman" w:hAnsi="Times New Roman" w:cs="Times New Roman"/>
        </w:rPr>
        <w:t xml:space="preserve">More recent studies have focused on the use of contrast-enhanced MRIs </w:t>
      </w:r>
      <w:r w:rsidR="006B6AD2">
        <w:rPr>
          <w:rFonts w:ascii="Times New Roman" w:hAnsi="Times New Roman" w:cs="Times New Roman"/>
        </w:rPr>
        <w:t xml:space="preserve">(CE-MRIs) </w:t>
      </w:r>
      <w:r w:rsidR="00D65D44" w:rsidRPr="002D0AC5">
        <w:rPr>
          <w:rFonts w:ascii="Times New Roman" w:hAnsi="Times New Roman" w:cs="Times New Roman"/>
        </w:rPr>
        <w:t>due to their clinical utility for visu</w:t>
      </w:r>
      <w:r w:rsidR="00E0687F" w:rsidRPr="002D0AC5">
        <w:rPr>
          <w:rFonts w:ascii="Times New Roman" w:hAnsi="Times New Roman" w:cs="Times New Roman"/>
        </w:rPr>
        <w:t xml:space="preserve">alizing diseased cardiac tissue, </w:t>
      </w:r>
      <w:r w:rsidR="001E52CB" w:rsidRPr="002D0AC5">
        <w:rPr>
          <w:rFonts w:ascii="Times New Roman" w:hAnsi="Times New Roman" w:cs="Times New Roman"/>
        </w:rPr>
        <w:t xml:space="preserve">although their analysis is more </w:t>
      </w:r>
      <w:r w:rsidR="001E52CB" w:rsidRPr="002D0AC5">
        <w:rPr>
          <w:rFonts w:ascii="Times New Roman" w:hAnsi="Times New Roman" w:cs="Times New Roman"/>
          <w:noProof/>
          <w:shd w:val="clear" w:color="auto" w:fill="FFFFFF"/>
        </w:rPr>
        <w:t>challenging due to the attenuated</w:t>
      </w:r>
      <w:r w:rsidR="001E52CB" w:rsidRPr="002D0AC5" w:rsidDel="00783CBE">
        <w:rPr>
          <w:rFonts w:ascii="Times New Roman" w:hAnsi="Times New Roman" w:cs="Times New Roman"/>
          <w:noProof/>
          <w:shd w:val="clear" w:color="auto" w:fill="FFFFFF"/>
        </w:rPr>
        <w:t xml:space="preserve"> </w:t>
      </w:r>
      <w:r w:rsidR="00577020" w:rsidRPr="002D0AC5">
        <w:rPr>
          <w:rFonts w:ascii="Times New Roman" w:hAnsi="Times New Roman" w:cs="Times New Roman"/>
          <w:noProof/>
          <w:shd w:val="clear" w:color="auto" w:fill="FFFFFF"/>
        </w:rPr>
        <w:t>contrast in nondiseased tissu</w:t>
      </w:r>
      <w:r w:rsidR="00E53034" w:rsidRPr="002D0AC5">
        <w:rPr>
          <w:rFonts w:ascii="Times New Roman" w:hAnsi="Times New Roman" w:cs="Times New Roman"/>
          <w:noProof/>
          <w:shd w:val="clear" w:color="auto" w:fill="FFFFFF"/>
        </w:rPr>
        <w:t>e</w:t>
      </w:r>
      <w:r w:rsidR="00EC6C6E" w:rsidRPr="002D0AC5">
        <w:rPr>
          <w:rFonts w:ascii="Times New Roman" w:hAnsi="Times New Roman" w:cs="Times New Roman"/>
        </w:rPr>
        <w:t xml:space="preserve">. </w:t>
      </w:r>
      <w:r w:rsidR="00922FA4" w:rsidRPr="002D0AC5">
        <w:rPr>
          <w:rFonts w:ascii="Times New Roman" w:hAnsi="Times New Roman" w:cs="Times New Roman"/>
        </w:rPr>
        <w:t xml:space="preserve">In </w:t>
      </w:r>
      <w:r w:rsidR="00972691" w:rsidRPr="002D0AC5">
        <w:rPr>
          <w:rFonts w:ascii="Times New Roman" w:hAnsi="Times New Roman" w:cs="Times New Roman"/>
        </w:rPr>
        <w:t xml:space="preserve">2018, </w:t>
      </w:r>
      <w:r w:rsidR="00846838" w:rsidRPr="002D0AC5">
        <w:rPr>
          <w:rFonts w:ascii="Times New Roman" w:hAnsi="Times New Roman" w:cs="Times New Roman"/>
        </w:rPr>
        <w:t xml:space="preserve">a </w:t>
      </w:r>
      <w:r w:rsidR="00972691" w:rsidRPr="002D0AC5">
        <w:rPr>
          <w:rFonts w:ascii="Times New Roman" w:hAnsi="Times New Roman" w:cs="Times New Roman"/>
        </w:rPr>
        <w:t xml:space="preserve">study for </w:t>
      </w:r>
      <w:r w:rsidR="009739EC">
        <w:rPr>
          <w:rFonts w:ascii="Times New Roman" w:hAnsi="Times New Roman" w:cs="Times New Roman"/>
        </w:rPr>
        <w:t>LA</w:t>
      </w:r>
      <w:r w:rsidR="00972691" w:rsidRPr="002D0AC5">
        <w:rPr>
          <w:rFonts w:ascii="Times New Roman" w:hAnsi="Times New Roman" w:cs="Times New Roman"/>
        </w:rPr>
        <w:t xml:space="preserve"> segmentation</w:t>
      </w:r>
      <w:r w:rsidR="00D96DD1">
        <w:rPr>
          <w:rFonts w:ascii="Times New Roman" w:hAnsi="Times New Roman" w:cs="Times New Roman"/>
        </w:rPr>
        <w:fldChar w:fldCharType="begin"/>
      </w:r>
      <w:r w:rsidR="00D96DD1">
        <w:rPr>
          <w:rFonts w:ascii="Times New Roman" w:hAnsi="Times New Roman" w:cs="Times New Roman"/>
        </w:rPr>
        <w:instrText xml:space="preserve"> ADDIN EN.CITE &lt;EndNote&gt;&lt;Cite&gt;&lt;Author&gt;Xiong&lt;/Author&gt;&lt;Year&gt;2021&lt;/Year&gt;&lt;RecNum&gt;66&lt;/RecNum&gt;&lt;DisplayText&gt;&lt;style face="superscript"&gt;16&lt;/style&gt;&lt;/DisplayText&gt;&lt;record&gt;&lt;rec-number&gt;66&lt;/rec-number&gt;&lt;foreign-keys&gt;&lt;key app="EN" db-id="esp9pvwpfez9fmedsto5r9edftzzw22wd5vf" timestamp="1630299259"&gt;66&lt;/key&gt;&lt;/foreign-keys&gt;&lt;ref-type name="Journal Article"&gt;17&lt;/ref-type&gt;&lt;contributors&gt;&lt;authors&gt;&lt;author&gt;Xiong, Zhaohan&lt;/author&gt;&lt;author&gt;Xia, Qing&lt;/author&gt;&lt;author&gt;Hu, Zhiqiang&lt;/author&gt;&lt;author&gt;Huang, Ning&lt;/author&gt;&lt;author&gt;Bian, Cheng&lt;/author&gt;&lt;author&gt;Zheng, Yefeng&lt;/author&gt;&lt;author&gt;Vesal, Sulaiman&lt;/author&gt;&lt;author&gt;Ravikumar, Nishant&lt;/author&gt;&lt;author&gt;Maier, Andreas&lt;/author&gt;&lt;author&gt;Yang, Xin&lt;/author&gt;&lt;/authors&gt;&lt;/contributors&gt;&lt;titles&gt;&lt;title&gt;A global benchmark of algorithms for segmenting the left atrium from late gadolinium-enhanced cardiac magnetic resonance imaging&lt;/title&gt;&lt;secondary-title&gt;Medical Image Analysis&lt;/secondary-title&gt;&lt;/titles&gt;&lt;periodical&gt;&lt;full-title&gt;Medical Image Analysis&lt;/full-title&gt;&lt;/periodical&gt;&lt;pages&gt;101832&lt;/pages&gt;&lt;volume&gt;67&lt;/volume&gt;&lt;dates&gt;&lt;year&gt;2021&lt;/year&gt;&lt;/dates&gt;&lt;isbn&gt;1361-8415&lt;/isbn&gt;&lt;urls&gt;&lt;/urls&gt;&lt;/record&gt;&lt;/Cite&gt;&lt;/EndNote&gt;</w:instrText>
      </w:r>
      <w:r w:rsidR="00D96DD1">
        <w:rPr>
          <w:rFonts w:ascii="Times New Roman" w:hAnsi="Times New Roman" w:cs="Times New Roman"/>
        </w:rPr>
        <w:fldChar w:fldCharType="separate"/>
      </w:r>
      <w:r w:rsidR="00D96DD1" w:rsidRPr="00D96DD1">
        <w:rPr>
          <w:rFonts w:ascii="Times New Roman" w:hAnsi="Times New Roman" w:cs="Times New Roman"/>
          <w:noProof/>
          <w:vertAlign w:val="superscript"/>
        </w:rPr>
        <w:t>16</w:t>
      </w:r>
      <w:r w:rsidR="00D96DD1">
        <w:rPr>
          <w:rFonts w:ascii="Times New Roman" w:hAnsi="Times New Roman" w:cs="Times New Roman"/>
        </w:rPr>
        <w:fldChar w:fldCharType="end"/>
      </w:r>
      <w:r w:rsidR="00972691" w:rsidRPr="002D0AC5">
        <w:rPr>
          <w:rFonts w:ascii="Times New Roman" w:hAnsi="Times New Roman" w:cs="Times New Roman"/>
        </w:rPr>
        <w:t xml:space="preserve"> from </w:t>
      </w:r>
      <w:r w:rsidR="00364788" w:rsidRPr="002D0AC5">
        <w:rPr>
          <w:rFonts w:ascii="Times New Roman" w:hAnsi="Times New Roman" w:cs="Times New Roman"/>
        </w:rPr>
        <w:t xml:space="preserve">154 </w:t>
      </w:r>
      <w:r w:rsidR="00B16F8F">
        <w:rPr>
          <w:rFonts w:ascii="Times New Roman" w:hAnsi="Times New Roman" w:cs="Times New Roman"/>
        </w:rPr>
        <w:t xml:space="preserve">3D </w:t>
      </w:r>
      <w:r w:rsidR="000358A8">
        <w:rPr>
          <w:rFonts w:ascii="Times New Roman" w:hAnsi="Times New Roman" w:cs="Times New Roman"/>
        </w:rPr>
        <w:t>CE-</w:t>
      </w:r>
      <w:r w:rsidR="00972691" w:rsidRPr="002D0AC5">
        <w:rPr>
          <w:rFonts w:ascii="Times New Roman" w:hAnsi="Times New Roman" w:cs="Times New Roman"/>
        </w:rPr>
        <w:t xml:space="preserve">MRIs showed the best teams designed U-Net CNNs with additional residual connections and custom optimization loss functions to surpass the vanilla U-Net architecture. </w:t>
      </w:r>
      <w:r w:rsidR="00B74A1A" w:rsidRPr="002D0AC5">
        <w:rPr>
          <w:rFonts w:ascii="Times New Roman" w:hAnsi="Times New Roman" w:cs="Times New Roman"/>
        </w:rPr>
        <w:t xml:space="preserve">Similar findings were obtained by </w:t>
      </w:r>
      <w:r w:rsidR="00E53034" w:rsidRPr="002D0AC5">
        <w:rPr>
          <w:rFonts w:ascii="Times New Roman" w:hAnsi="Times New Roman" w:cs="Times New Roman"/>
        </w:rPr>
        <w:t>a</w:t>
      </w:r>
      <w:r w:rsidR="00B74A1A" w:rsidRPr="002D0AC5">
        <w:rPr>
          <w:rFonts w:ascii="Times New Roman" w:hAnsi="Times New Roman" w:cs="Times New Roman"/>
        </w:rPr>
        <w:t xml:space="preserve"> 2019 benchmarking study</w:t>
      </w:r>
      <w:r w:rsidR="00D96DD1">
        <w:rPr>
          <w:rFonts w:ascii="Times New Roman" w:hAnsi="Times New Roman" w:cs="Times New Roman"/>
        </w:rPr>
        <w:fldChar w:fldCharType="begin"/>
      </w:r>
      <w:r w:rsidR="00D96DD1">
        <w:rPr>
          <w:rFonts w:ascii="Times New Roman" w:hAnsi="Times New Roman" w:cs="Times New Roman"/>
        </w:rPr>
        <w:instrText xml:space="preserve"> ADDIN EN.CITE &lt;EndNote&gt;&lt;Cite&gt;&lt;Author&gt;Yang&lt;/Author&gt;&lt;Year&gt;2019&lt;/Year&gt;&lt;RecNum&gt;67&lt;/RecNum&gt;&lt;DisplayText&gt;&lt;style face="superscript"&gt;17&lt;/style&gt;&lt;/DisplayText&gt;&lt;record&gt;&lt;rec-number&gt;67&lt;/rec-number&gt;&lt;foreign-keys&gt;&lt;key app="EN" db-id="esp9pvwpfez9fmedsto5r9edftzzw22wd5vf" timestamp="1630299396"&gt;67&lt;/key&gt;&lt;/foreign-keys&gt;&lt;ref-type name="Conference Proceedings"&gt;10&lt;/ref-type&gt;&lt;contributors&gt;&lt;authors&gt;&lt;author&gt;Yang, G&lt;/author&gt;&lt;author&gt;Hua, T&lt;/author&gt;&lt;author&gt;Xue, W&lt;/author&gt;&lt;/authors&gt;&lt;/contributors&gt;&lt;titles&gt;&lt;title&gt;Left ventricle full quantification challenge&lt;/title&gt;&lt;secondary-title&gt;Proc. Int. Conf. Med. Image Comput. Comput.-Assist. Intervent&lt;/secondary-title&gt;&lt;/titles&gt;&lt;dates&gt;&lt;year&gt;2019&lt;/year&gt;&lt;/dates&gt;&lt;urls&gt;&lt;/urls&gt;&lt;/record&gt;&lt;/Cite&gt;&lt;/EndNote&gt;</w:instrText>
      </w:r>
      <w:r w:rsidR="00D96DD1">
        <w:rPr>
          <w:rFonts w:ascii="Times New Roman" w:hAnsi="Times New Roman" w:cs="Times New Roman"/>
        </w:rPr>
        <w:fldChar w:fldCharType="separate"/>
      </w:r>
      <w:r w:rsidR="00D96DD1" w:rsidRPr="00D96DD1">
        <w:rPr>
          <w:rFonts w:ascii="Times New Roman" w:hAnsi="Times New Roman" w:cs="Times New Roman"/>
          <w:noProof/>
          <w:vertAlign w:val="superscript"/>
        </w:rPr>
        <w:t>17</w:t>
      </w:r>
      <w:r w:rsidR="00D96DD1">
        <w:rPr>
          <w:rFonts w:ascii="Times New Roman" w:hAnsi="Times New Roman" w:cs="Times New Roman"/>
        </w:rPr>
        <w:fldChar w:fldCharType="end"/>
      </w:r>
      <w:r w:rsidR="00B74A1A" w:rsidRPr="002D0AC5">
        <w:rPr>
          <w:rFonts w:ascii="Times New Roman" w:hAnsi="Times New Roman" w:cs="Times New Roman"/>
        </w:rPr>
        <w:t xml:space="preserve"> for</w:t>
      </w:r>
      <w:r w:rsidR="002E0AB1">
        <w:rPr>
          <w:rFonts w:ascii="Times New Roman" w:hAnsi="Times New Roman" w:cs="Times New Roman"/>
        </w:rPr>
        <w:t xml:space="preserve"> </w:t>
      </w:r>
      <w:r w:rsidR="006C6360">
        <w:rPr>
          <w:rFonts w:ascii="Times New Roman" w:hAnsi="Times New Roman" w:cs="Times New Roman"/>
        </w:rPr>
        <w:t>LV and RV</w:t>
      </w:r>
      <w:r w:rsidR="00B74A1A" w:rsidRPr="002D0AC5">
        <w:rPr>
          <w:rFonts w:ascii="Times New Roman" w:hAnsi="Times New Roman" w:cs="Times New Roman"/>
        </w:rPr>
        <w:t xml:space="preserve"> segmentation from </w:t>
      </w:r>
      <w:r w:rsidR="00D83BCD" w:rsidRPr="002D0AC5">
        <w:rPr>
          <w:rFonts w:ascii="Times New Roman" w:hAnsi="Times New Roman" w:cs="Times New Roman"/>
        </w:rPr>
        <w:t xml:space="preserve">45 </w:t>
      </w:r>
      <w:r w:rsidR="000358A8">
        <w:rPr>
          <w:rFonts w:ascii="Times New Roman" w:hAnsi="Times New Roman" w:cs="Times New Roman"/>
        </w:rPr>
        <w:t>CE-</w:t>
      </w:r>
      <w:r w:rsidR="00B74A1A" w:rsidRPr="002D0AC5">
        <w:rPr>
          <w:rFonts w:ascii="Times New Roman" w:hAnsi="Times New Roman" w:cs="Times New Roman"/>
        </w:rPr>
        <w:t>MRIs</w:t>
      </w:r>
      <w:r w:rsidR="00660E6E" w:rsidRPr="002D0AC5">
        <w:rPr>
          <w:rFonts w:ascii="Times New Roman" w:hAnsi="Times New Roman" w:cs="Times New Roman"/>
        </w:rPr>
        <w:t xml:space="preserve">, where the </w:t>
      </w:r>
      <w:r w:rsidR="00B16F8F" w:rsidRPr="002D0AC5">
        <w:rPr>
          <w:rFonts w:ascii="Times New Roman" w:hAnsi="Times New Roman" w:cs="Times New Roman"/>
        </w:rPr>
        <w:t>highest</w:t>
      </w:r>
      <w:r w:rsidR="00B16F8F">
        <w:rPr>
          <w:rFonts w:ascii="Times New Roman" w:hAnsi="Times New Roman" w:cs="Times New Roman"/>
        </w:rPr>
        <w:t>-</w:t>
      </w:r>
      <w:r w:rsidR="004C349C" w:rsidRPr="002D0AC5">
        <w:rPr>
          <w:rFonts w:ascii="Times New Roman" w:hAnsi="Times New Roman" w:cs="Times New Roman"/>
        </w:rPr>
        <w:t xml:space="preserve">scoring </w:t>
      </w:r>
      <w:r w:rsidR="007A57B2" w:rsidRPr="002D0AC5">
        <w:rPr>
          <w:rFonts w:ascii="Times New Roman" w:hAnsi="Times New Roman" w:cs="Times New Roman"/>
        </w:rPr>
        <w:t>team</w:t>
      </w:r>
      <w:r w:rsidR="00660E6E" w:rsidRPr="002D0AC5">
        <w:rPr>
          <w:rFonts w:ascii="Times New Roman" w:hAnsi="Times New Roman" w:cs="Times New Roman"/>
        </w:rPr>
        <w:t xml:space="preserve"> utilized a</w:t>
      </w:r>
      <w:r w:rsidR="00E969F7" w:rsidRPr="002D0AC5">
        <w:rPr>
          <w:rFonts w:ascii="Times New Roman" w:hAnsi="Times New Roman" w:cs="Times New Roman"/>
        </w:rPr>
        <w:t xml:space="preserve">n </w:t>
      </w:r>
      <w:r w:rsidR="00112711">
        <w:rPr>
          <w:rFonts w:ascii="Times New Roman" w:hAnsi="Times New Roman" w:cs="Times New Roman"/>
        </w:rPr>
        <w:t>enhanced</w:t>
      </w:r>
      <w:r w:rsidR="00E969F7" w:rsidRPr="002D0AC5">
        <w:rPr>
          <w:rFonts w:ascii="Times New Roman" w:hAnsi="Times New Roman" w:cs="Times New Roman"/>
        </w:rPr>
        <w:t xml:space="preserve"> </w:t>
      </w:r>
      <w:r w:rsidR="00660E6E" w:rsidRPr="002D0AC5">
        <w:rPr>
          <w:rFonts w:ascii="Times New Roman" w:hAnsi="Times New Roman" w:cs="Times New Roman"/>
        </w:rPr>
        <w:t>U-Net approach</w:t>
      </w:r>
      <w:r w:rsidR="00B74A1A" w:rsidRPr="002D0AC5">
        <w:rPr>
          <w:rFonts w:ascii="Times New Roman" w:hAnsi="Times New Roman" w:cs="Times New Roman"/>
        </w:rPr>
        <w:t>.</w:t>
      </w:r>
    </w:p>
    <w:p w14:paraId="1DE705C1" w14:textId="123D1E3B" w:rsidR="00AF6B30" w:rsidRPr="000F69BB" w:rsidRDefault="00F9345E" w:rsidP="0048607A">
      <w:pPr>
        <w:spacing w:after="0" w:line="240" w:lineRule="auto"/>
        <w:ind w:firstLine="420"/>
        <w:jc w:val="both"/>
        <w:rPr>
          <w:rFonts w:ascii="Times New Roman" w:hAnsi="Times New Roman" w:cs="Times New Roman"/>
          <w:lang w:val="en-GB"/>
        </w:rPr>
      </w:pPr>
      <w:r w:rsidRPr="002F5E13">
        <w:rPr>
          <w:rFonts w:ascii="Times New Roman" w:hAnsi="Times New Roman" w:cs="Times New Roman"/>
        </w:rPr>
        <w:t>Despite the</w:t>
      </w:r>
      <w:r w:rsidR="00263466" w:rsidRPr="002F5E13">
        <w:rPr>
          <w:rFonts w:ascii="Times New Roman" w:hAnsi="Times New Roman" w:cs="Times New Roman"/>
        </w:rPr>
        <w:t xml:space="preserve">se </w:t>
      </w:r>
      <w:r w:rsidR="0023549C" w:rsidRPr="002F5E13">
        <w:rPr>
          <w:rFonts w:ascii="Times New Roman" w:hAnsi="Times New Roman" w:cs="Times New Roman"/>
        </w:rPr>
        <w:t>global efforts</w:t>
      </w:r>
      <w:r w:rsidR="00263466" w:rsidRPr="002F5E13">
        <w:rPr>
          <w:rFonts w:ascii="Times New Roman" w:hAnsi="Times New Roman" w:cs="Times New Roman"/>
        </w:rPr>
        <w:t>,</w:t>
      </w:r>
      <w:r w:rsidR="00BD3703" w:rsidRPr="002F5E13">
        <w:rPr>
          <w:rFonts w:ascii="Times New Roman" w:hAnsi="Times New Roman" w:cs="Times New Roman"/>
        </w:rPr>
        <w:t xml:space="preserve"> </w:t>
      </w:r>
      <w:r w:rsidR="00DA3C3A">
        <w:rPr>
          <w:rFonts w:ascii="Times New Roman" w:hAnsi="Times New Roman" w:cs="Times New Roman"/>
        </w:rPr>
        <w:t xml:space="preserve">the </w:t>
      </w:r>
      <w:r w:rsidR="002443DC">
        <w:rPr>
          <w:rFonts w:ascii="Times New Roman" w:hAnsi="Times New Roman" w:cs="Times New Roman"/>
        </w:rPr>
        <w:t>aforementioned</w:t>
      </w:r>
      <w:r w:rsidR="00931535" w:rsidRPr="002F5E13">
        <w:rPr>
          <w:rFonts w:ascii="Times New Roman" w:hAnsi="Times New Roman" w:cs="Times New Roman"/>
        </w:rPr>
        <w:t xml:space="preserve"> </w:t>
      </w:r>
      <w:r w:rsidR="0023549C" w:rsidRPr="002F5E13">
        <w:rPr>
          <w:rFonts w:ascii="Times New Roman" w:hAnsi="Times New Roman" w:cs="Times New Roman"/>
        </w:rPr>
        <w:t>studies</w:t>
      </w:r>
      <w:r w:rsidR="00931535" w:rsidRPr="002F5E13">
        <w:rPr>
          <w:rFonts w:ascii="Times New Roman" w:hAnsi="Times New Roman" w:cs="Times New Roman"/>
        </w:rPr>
        <w:t xml:space="preserve"> h</w:t>
      </w:r>
      <w:r w:rsidR="00394997" w:rsidRPr="002F5E13">
        <w:rPr>
          <w:rFonts w:ascii="Times New Roman" w:hAnsi="Times New Roman" w:cs="Times New Roman"/>
        </w:rPr>
        <w:t xml:space="preserve">ave </w:t>
      </w:r>
      <w:r w:rsidR="009218B9" w:rsidRPr="002F5E13">
        <w:rPr>
          <w:rFonts w:ascii="Times New Roman" w:hAnsi="Times New Roman" w:cs="Times New Roman"/>
        </w:rPr>
        <w:t xml:space="preserve">mostly </w:t>
      </w:r>
      <w:r w:rsidR="00394997" w:rsidRPr="002F5E13">
        <w:rPr>
          <w:rFonts w:ascii="Times New Roman" w:hAnsi="Times New Roman" w:cs="Times New Roman"/>
        </w:rPr>
        <w:t xml:space="preserve">focused on </w:t>
      </w:r>
      <w:r w:rsidR="009871DA" w:rsidRPr="002F5E13">
        <w:rPr>
          <w:rFonts w:ascii="Times New Roman" w:hAnsi="Times New Roman" w:cs="Times New Roman"/>
        </w:rPr>
        <w:t xml:space="preserve">performing </w:t>
      </w:r>
      <w:r w:rsidR="00F33F3A" w:rsidRPr="002F5E13">
        <w:rPr>
          <w:rFonts w:ascii="Times New Roman" w:hAnsi="Times New Roman" w:cs="Times New Roman"/>
        </w:rPr>
        <w:t xml:space="preserve">cardiac </w:t>
      </w:r>
      <w:r w:rsidR="00D752CF" w:rsidRPr="002F5E13">
        <w:rPr>
          <w:rFonts w:ascii="Times New Roman" w:hAnsi="Times New Roman" w:cs="Times New Roman"/>
        </w:rPr>
        <w:t>segmentatio</w:t>
      </w:r>
      <w:r w:rsidR="00F33F3A" w:rsidRPr="002F5E13">
        <w:rPr>
          <w:rFonts w:ascii="Times New Roman" w:hAnsi="Times New Roman" w:cs="Times New Roman"/>
        </w:rPr>
        <w:t xml:space="preserve">n on small </w:t>
      </w:r>
      <w:r w:rsidR="003D2ECB" w:rsidRPr="002F5E13">
        <w:rPr>
          <w:rFonts w:ascii="Times New Roman" w:hAnsi="Times New Roman" w:cs="Times New Roman"/>
        </w:rPr>
        <w:t xml:space="preserve">in-house </w:t>
      </w:r>
      <w:r w:rsidR="00F33F3A" w:rsidRPr="002F5E13">
        <w:rPr>
          <w:rFonts w:ascii="Times New Roman" w:hAnsi="Times New Roman" w:cs="Times New Roman"/>
        </w:rPr>
        <w:t>dataset</w:t>
      </w:r>
      <w:r w:rsidR="00AC69D4">
        <w:rPr>
          <w:rFonts w:ascii="Times New Roman" w:hAnsi="Times New Roman" w:cs="Times New Roman"/>
        </w:rPr>
        <w:t>s</w:t>
      </w:r>
      <w:r w:rsidR="00F33F3A" w:rsidRPr="002F5E13">
        <w:rPr>
          <w:rFonts w:ascii="Times New Roman" w:hAnsi="Times New Roman" w:cs="Times New Roman"/>
        </w:rPr>
        <w:t xml:space="preserve"> of 100 to 200 </w:t>
      </w:r>
      <w:r w:rsidR="002F5E13">
        <w:rPr>
          <w:rFonts w:ascii="Times New Roman" w:hAnsi="Times New Roman" w:cs="Times New Roman"/>
        </w:rPr>
        <w:t xml:space="preserve">independent </w:t>
      </w:r>
      <w:r w:rsidR="00F33F3A" w:rsidRPr="002F5E13">
        <w:rPr>
          <w:rFonts w:ascii="Times New Roman" w:hAnsi="Times New Roman" w:cs="Times New Roman"/>
        </w:rPr>
        <w:t>samples</w:t>
      </w:r>
      <w:r w:rsidR="00394997" w:rsidRPr="00B76707">
        <w:rPr>
          <w:rFonts w:ascii="Times New Roman" w:hAnsi="Times New Roman" w:cs="Times New Roman"/>
        </w:rPr>
        <w:t>.</w:t>
      </w:r>
      <w:r w:rsidR="003D2ECB" w:rsidRPr="002F5E13">
        <w:rPr>
          <w:rFonts w:ascii="Times New Roman" w:hAnsi="Times New Roman" w:cs="Times New Roman"/>
        </w:rPr>
        <w:t xml:space="preserve"> </w:t>
      </w:r>
      <w:r w:rsidR="00AF0B69" w:rsidRPr="00902AA2">
        <w:rPr>
          <w:rFonts w:ascii="Times New Roman" w:hAnsi="Times New Roman" w:cs="Times New Roman"/>
        </w:rPr>
        <w:t xml:space="preserve">Recent studies have also </w:t>
      </w:r>
      <w:r w:rsidR="00371413" w:rsidRPr="00902AA2">
        <w:rPr>
          <w:rFonts w:ascii="Times New Roman" w:hAnsi="Times New Roman" w:cs="Times New Roman"/>
        </w:rPr>
        <w:t xml:space="preserve">only </w:t>
      </w:r>
      <w:r w:rsidR="009F1804" w:rsidRPr="00902AA2">
        <w:rPr>
          <w:rFonts w:ascii="Times New Roman" w:hAnsi="Times New Roman" w:cs="Times New Roman"/>
        </w:rPr>
        <w:t>investigated</w:t>
      </w:r>
      <w:r w:rsidR="000D6A1A" w:rsidRPr="00902AA2">
        <w:rPr>
          <w:rFonts w:ascii="Times New Roman" w:hAnsi="Times New Roman" w:cs="Times New Roman"/>
        </w:rPr>
        <w:t xml:space="preserve"> the</w:t>
      </w:r>
      <w:r w:rsidR="00327556" w:rsidRPr="00902AA2">
        <w:rPr>
          <w:rFonts w:ascii="Times New Roman" w:hAnsi="Times New Roman" w:cs="Times New Roman"/>
        </w:rPr>
        <w:t xml:space="preserve"> segmentation of the heart</w:t>
      </w:r>
      <w:r w:rsidR="001D4634" w:rsidRPr="00902AA2">
        <w:rPr>
          <w:rFonts w:ascii="Times New Roman" w:hAnsi="Times New Roman" w:cs="Times New Roman"/>
        </w:rPr>
        <w:t xml:space="preserve"> </w:t>
      </w:r>
      <w:r w:rsidR="00667387" w:rsidRPr="00902AA2">
        <w:rPr>
          <w:rFonts w:ascii="Times New Roman" w:hAnsi="Times New Roman" w:cs="Times New Roman"/>
        </w:rPr>
        <w:t xml:space="preserve">specifically </w:t>
      </w:r>
      <w:r w:rsidR="001D4634" w:rsidRPr="00902AA2">
        <w:rPr>
          <w:rFonts w:ascii="Times New Roman" w:hAnsi="Times New Roman" w:cs="Times New Roman"/>
        </w:rPr>
        <w:t>to deriv</w:t>
      </w:r>
      <w:r w:rsidR="00667387" w:rsidRPr="00902AA2">
        <w:rPr>
          <w:rFonts w:ascii="Times New Roman" w:hAnsi="Times New Roman" w:cs="Times New Roman"/>
        </w:rPr>
        <w:t xml:space="preserve">e </w:t>
      </w:r>
      <w:r w:rsidR="008B610F" w:rsidRPr="00902AA2">
        <w:rPr>
          <w:rFonts w:ascii="Times New Roman" w:hAnsi="Times New Roman" w:cs="Times New Roman"/>
        </w:rPr>
        <w:t>chamber volumes to measure cardiac function</w:t>
      </w:r>
      <w:r w:rsidR="00D96DD1">
        <w:rPr>
          <w:rFonts w:ascii="Times New Roman" w:hAnsi="Times New Roman" w:cs="Times New Roman"/>
        </w:rPr>
        <w:fldChar w:fldCharType="begin"/>
      </w:r>
      <w:r w:rsidR="00D96DD1">
        <w:rPr>
          <w:rFonts w:ascii="Times New Roman" w:hAnsi="Times New Roman" w:cs="Times New Roman"/>
        </w:rPr>
        <w:instrText xml:space="preserve"> ADDIN EN.CITE &lt;EndNote&gt;&lt;Cite&gt;&lt;Author&gt;Xiong&lt;/Author&gt;&lt;Year&gt;2018&lt;/Year&gt;&lt;RecNum&gt;72&lt;/RecNum&gt;&lt;DisplayText&gt;&lt;style face="superscript"&gt;18&lt;/style&gt;&lt;/DisplayText&gt;&lt;record&gt;&lt;rec-number&gt;72&lt;/rec-number&gt;&lt;foreign-keys&gt;&lt;key app="EN" db-id="esp9pvwpfez9fmedsto5r9edftzzw22wd5vf" timestamp="1630299557"&gt;72&lt;/key&gt;&lt;/foreign-keys&gt;&lt;ref-type name="Journal Article"&gt;17&lt;/ref-type&gt;&lt;contributors&gt;&lt;authors&gt;&lt;author&gt;Xiong, Zhaohan&lt;/author&gt;&lt;author&gt;Fedorov, Vadim V&lt;/author&gt;&lt;author&gt;Fu, Xiaohang&lt;/author&gt;&lt;author&gt;Cheng, Elizabeth&lt;/author&gt;&lt;author&gt;Macleod, Rob&lt;/author&gt;&lt;author&gt;Zhao, Jichao&lt;/author&gt;&lt;/authors&gt;&lt;/contributors&gt;&lt;titles&gt;&lt;title&gt;Fully automatic left atrium segmentation from late gadolinium enhanced magnetic resonance imaging using a dual fully convolutional neural network&lt;/title&gt;&lt;secondary-title&gt;IEEE transactions on medical imaging&lt;/secondary-title&gt;&lt;/titles&gt;&lt;periodical&gt;&lt;full-title&gt;IEEE transactions on medical imaging&lt;/full-title&gt;&lt;/periodical&gt;&lt;pages&gt;515-524&lt;/pages&gt;&lt;volume&gt;38&lt;/volume&gt;&lt;number&gt;2&lt;/number&gt;&lt;dates&gt;&lt;year&gt;2018&lt;/year&gt;&lt;/dates&gt;&lt;isbn&gt;0278-0062&lt;/isbn&gt;&lt;urls&gt;&lt;/urls&gt;&lt;/record&gt;&lt;/Cite&gt;&lt;/EndNote&gt;</w:instrText>
      </w:r>
      <w:r w:rsidR="00D96DD1">
        <w:rPr>
          <w:rFonts w:ascii="Times New Roman" w:hAnsi="Times New Roman" w:cs="Times New Roman"/>
        </w:rPr>
        <w:fldChar w:fldCharType="separate"/>
      </w:r>
      <w:r w:rsidR="00D96DD1" w:rsidRPr="00D96DD1">
        <w:rPr>
          <w:rFonts w:ascii="Times New Roman" w:hAnsi="Times New Roman" w:cs="Times New Roman"/>
          <w:noProof/>
          <w:vertAlign w:val="superscript"/>
        </w:rPr>
        <w:t>18</w:t>
      </w:r>
      <w:r w:rsidR="00D96DD1">
        <w:rPr>
          <w:rFonts w:ascii="Times New Roman" w:hAnsi="Times New Roman" w:cs="Times New Roman"/>
        </w:rPr>
        <w:fldChar w:fldCharType="end"/>
      </w:r>
      <w:r w:rsidR="00327556" w:rsidRPr="00902AA2">
        <w:rPr>
          <w:rFonts w:ascii="Times New Roman" w:hAnsi="Times New Roman" w:cs="Times New Roman"/>
        </w:rPr>
        <w:t xml:space="preserve">. </w:t>
      </w:r>
      <w:r w:rsidR="00351EFD" w:rsidRPr="00902AA2">
        <w:rPr>
          <w:rFonts w:ascii="Times New Roman" w:hAnsi="Times New Roman" w:cs="Times New Roman"/>
        </w:rPr>
        <w:t>No</w:t>
      </w:r>
      <w:r w:rsidR="003D2ECB" w:rsidRPr="00902AA2">
        <w:rPr>
          <w:rFonts w:ascii="Times New Roman" w:hAnsi="Times New Roman" w:cs="Times New Roman"/>
        </w:rPr>
        <w:t xml:space="preserve"> studies have developed a robust pipeline for extract</w:t>
      </w:r>
      <w:r w:rsidR="008519C9" w:rsidRPr="00902AA2">
        <w:rPr>
          <w:rFonts w:ascii="Times New Roman" w:hAnsi="Times New Roman" w:cs="Times New Roman"/>
        </w:rPr>
        <w:t>ing</w:t>
      </w:r>
      <w:r w:rsidR="003D2ECB" w:rsidRPr="00902AA2">
        <w:rPr>
          <w:rFonts w:ascii="Times New Roman" w:hAnsi="Times New Roman" w:cs="Times New Roman"/>
        </w:rPr>
        <w:t xml:space="preserve"> all key </w:t>
      </w:r>
      <w:r w:rsidR="003D2ECB" w:rsidRPr="00902AA2">
        <w:rPr>
          <w:rFonts w:ascii="Times New Roman" w:hAnsi="Times New Roman" w:cs="Times New Roman"/>
          <w:lang w:val="en-GB"/>
        </w:rPr>
        <w:t>cardiac imag</w:t>
      </w:r>
      <w:r w:rsidR="0028791E" w:rsidRPr="00902AA2">
        <w:rPr>
          <w:rFonts w:ascii="Times New Roman" w:hAnsi="Times New Roman" w:cs="Times New Roman"/>
          <w:lang w:val="en-GB"/>
        </w:rPr>
        <w:t>ing</w:t>
      </w:r>
      <w:r w:rsidR="003D2ECB" w:rsidRPr="00902AA2">
        <w:rPr>
          <w:rFonts w:ascii="Times New Roman" w:hAnsi="Times New Roman" w:cs="Times New Roman"/>
          <w:lang w:val="en-GB"/>
        </w:rPr>
        <w:t xml:space="preserve"> phenotyp</w:t>
      </w:r>
      <w:r w:rsidR="0028791E" w:rsidRPr="00902AA2">
        <w:rPr>
          <w:rFonts w:ascii="Times New Roman" w:hAnsi="Times New Roman" w:cs="Times New Roman"/>
          <w:lang w:val="en-GB"/>
        </w:rPr>
        <w:t>e</w:t>
      </w:r>
      <w:r w:rsidR="00D45181" w:rsidRPr="00902AA2">
        <w:rPr>
          <w:rFonts w:ascii="Times New Roman" w:hAnsi="Times New Roman" w:cs="Times New Roman"/>
          <w:lang w:val="en-GB"/>
        </w:rPr>
        <w:t>s</w:t>
      </w:r>
      <w:r w:rsidR="003D2ECB" w:rsidRPr="00902AA2">
        <w:rPr>
          <w:rFonts w:ascii="Times New Roman" w:hAnsi="Times New Roman" w:cs="Times New Roman"/>
          <w:lang w:val="en-GB"/>
        </w:rPr>
        <w:t xml:space="preserve"> such</w:t>
      </w:r>
      <w:r w:rsidR="003D2ECB" w:rsidRPr="002F5E13">
        <w:rPr>
          <w:rFonts w:ascii="Times New Roman" w:hAnsi="Times New Roman" w:cs="Times New Roman"/>
          <w:lang w:val="en-GB"/>
        </w:rPr>
        <w:t xml:space="preserve"> as cardiac anatomy, </w:t>
      </w:r>
      <w:r w:rsidR="004D79E1">
        <w:rPr>
          <w:rFonts w:ascii="Times New Roman" w:hAnsi="Times New Roman" w:cs="Times New Roman"/>
          <w:lang w:val="en-GB"/>
        </w:rPr>
        <w:t xml:space="preserve">chamber </w:t>
      </w:r>
      <w:r w:rsidR="00581FB1" w:rsidRPr="002F5E13">
        <w:rPr>
          <w:rFonts w:ascii="Times New Roman" w:hAnsi="Times New Roman" w:cs="Times New Roman"/>
          <w:lang w:val="en-GB"/>
        </w:rPr>
        <w:lastRenderedPageBreak/>
        <w:t>diameter</w:t>
      </w:r>
      <w:r w:rsidR="00E04165">
        <w:rPr>
          <w:rFonts w:ascii="Times New Roman" w:hAnsi="Times New Roman" w:cs="Times New Roman"/>
          <w:lang w:val="en-GB"/>
        </w:rPr>
        <w:t xml:space="preserve">, </w:t>
      </w:r>
      <w:r w:rsidR="00581FB1" w:rsidRPr="0022220C">
        <w:rPr>
          <w:rFonts w:ascii="Times New Roman" w:hAnsi="Times New Roman" w:cs="Times New Roman"/>
          <w:lang w:val="en-GB"/>
        </w:rPr>
        <w:t xml:space="preserve">volume, </w:t>
      </w:r>
      <w:r w:rsidR="003D2ECB" w:rsidRPr="0022220C">
        <w:rPr>
          <w:rFonts w:ascii="Times New Roman" w:hAnsi="Times New Roman" w:cs="Times New Roman"/>
          <w:lang w:val="en-GB"/>
        </w:rPr>
        <w:t>wall thickness, and fibrosis. More importantly, no studies have demonstrated the robustness and generality of their approach</w:t>
      </w:r>
      <w:r w:rsidR="00596F94" w:rsidRPr="0022220C">
        <w:rPr>
          <w:rFonts w:ascii="Times New Roman" w:hAnsi="Times New Roman" w:cs="Times New Roman"/>
          <w:lang w:val="en-GB"/>
        </w:rPr>
        <w:t xml:space="preserve"> </w:t>
      </w:r>
      <w:r w:rsidR="00FB3095" w:rsidRPr="0022220C">
        <w:rPr>
          <w:rFonts w:ascii="Times New Roman" w:hAnsi="Times New Roman" w:cs="Times New Roman"/>
          <w:lang w:val="en-GB"/>
        </w:rPr>
        <w:t xml:space="preserve">on multiple </w:t>
      </w:r>
      <w:r w:rsidR="00912638" w:rsidRPr="0022220C">
        <w:rPr>
          <w:rFonts w:ascii="Times New Roman" w:hAnsi="Times New Roman" w:cs="Times New Roman"/>
          <w:lang w:val="en-GB"/>
        </w:rPr>
        <w:t xml:space="preserve">independent </w:t>
      </w:r>
      <w:r w:rsidR="00FB3095" w:rsidRPr="0022220C">
        <w:rPr>
          <w:rFonts w:ascii="Times New Roman" w:hAnsi="Times New Roman" w:cs="Times New Roman"/>
          <w:lang w:val="en-GB"/>
        </w:rPr>
        <w:t>datasets</w:t>
      </w:r>
      <w:r w:rsidR="003D2ECB" w:rsidRPr="0022220C">
        <w:rPr>
          <w:rFonts w:ascii="Times New Roman" w:hAnsi="Times New Roman" w:cs="Times New Roman"/>
          <w:lang w:val="en-GB"/>
        </w:rPr>
        <w:t xml:space="preserve">, which is </w:t>
      </w:r>
      <w:r w:rsidR="00351EFD" w:rsidRPr="0022220C">
        <w:rPr>
          <w:rFonts w:ascii="Times New Roman" w:hAnsi="Times New Roman" w:cs="Times New Roman"/>
          <w:lang w:val="en-GB"/>
        </w:rPr>
        <w:t>essential</w:t>
      </w:r>
      <w:r w:rsidR="003D2ECB" w:rsidRPr="0022220C">
        <w:rPr>
          <w:rFonts w:ascii="Times New Roman" w:hAnsi="Times New Roman" w:cs="Times New Roman"/>
          <w:lang w:val="en-GB"/>
        </w:rPr>
        <w:t xml:space="preserve"> for </w:t>
      </w:r>
      <w:r w:rsidR="009D6FAA" w:rsidRPr="0022220C">
        <w:rPr>
          <w:rFonts w:ascii="Times New Roman" w:hAnsi="Times New Roman" w:cs="Times New Roman"/>
          <w:lang w:val="en-GB"/>
        </w:rPr>
        <w:t>utili</w:t>
      </w:r>
      <w:r w:rsidR="009D6FAA">
        <w:rPr>
          <w:rFonts w:ascii="Times New Roman" w:hAnsi="Times New Roman" w:cs="Times New Roman"/>
          <w:lang w:val="en-GB"/>
        </w:rPr>
        <w:t>z</w:t>
      </w:r>
      <w:r w:rsidR="009D6FAA" w:rsidRPr="0022220C">
        <w:rPr>
          <w:rFonts w:ascii="Times New Roman" w:hAnsi="Times New Roman" w:cs="Times New Roman"/>
          <w:lang w:val="en-GB"/>
        </w:rPr>
        <w:t xml:space="preserve">ing </w:t>
      </w:r>
      <w:r w:rsidR="003D2ECB" w:rsidRPr="0022220C">
        <w:rPr>
          <w:rFonts w:ascii="Times New Roman" w:hAnsi="Times New Roman" w:cs="Times New Roman"/>
          <w:lang w:val="en-GB"/>
        </w:rPr>
        <w:t xml:space="preserve">it in clinical settings. </w:t>
      </w:r>
      <w:ins w:id="4" w:author="zhaohan" w:date="2021-10-12T21:31:00Z">
        <w:r w:rsidR="00F110CB" w:rsidRPr="0022220C">
          <w:rPr>
            <w:rFonts w:ascii="Times New Roman" w:hAnsi="Times New Roman" w:cs="Times New Roman"/>
            <w:lang w:val="en-GB"/>
          </w:rPr>
          <w:t>The UK Biobank</w:t>
        </w:r>
        <w:r w:rsidR="00F110CB">
          <w:rPr>
            <w:rFonts w:ascii="Times New Roman" w:hAnsi="Times New Roman" w:cs="Times New Roman"/>
            <w:lang w:val="en-GB"/>
          </w:rPr>
          <w:t xml:space="preserve"> </w:t>
        </w:r>
        <w:r w:rsidR="00F110CB" w:rsidRPr="0022220C">
          <w:rPr>
            <w:rFonts w:ascii="Times New Roman" w:hAnsi="Times New Roman" w:cs="Times New Roman"/>
            <w:lang w:val="en-GB"/>
          </w:rPr>
          <w:t xml:space="preserve">is a prospective cohort study consisting of </w:t>
        </w:r>
        <w:r w:rsidR="00F110CB">
          <w:rPr>
            <w:rFonts w:ascii="Times New Roman" w:hAnsi="Times New Roman" w:cs="Times New Roman"/>
            <w:lang w:val="en-GB"/>
          </w:rPr>
          <w:t>5</w:t>
        </w:r>
        <w:r w:rsidR="00F110CB" w:rsidRPr="0022220C">
          <w:rPr>
            <w:rFonts w:ascii="Times New Roman" w:hAnsi="Times New Roman" w:cs="Times New Roman"/>
            <w:lang w:val="en-GB"/>
          </w:rPr>
          <w:t>00,000 participants designed specifically for studying the risk factors of common diseases including CVD</w:t>
        </w:r>
        <w:r w:rsidR="00F110CB">
          <w:rPr>
            <w:rFonts w:ascii="Times New Roman" w:hAnsi="Times New Roman" w:cs="Times New Roman"/>
            <w:lang w:val="en-GB"/>
          </w:rPr>
          <w:t>s</w:t>
        </w:r>
        <w:r w:rsidR="00F110CB">
          <w:rPr>
            <w:rFonts w:ascii="Times New Roman" w:hAnsi="Times New Roman" w:cs="Times New Roman"/>
            <w:lang w:val="en-GB"/>
          </w:rPr>
          <w:fldChar w:fldCharType="begin"/>
        </w:r>
        <w:r w:rsidR="00F110CB">
          <w:rPr>
            <w:rFonts w:ascii="Times New Roman" w:hAnsi="Times New Roman" w:cs="Times New Roman"/>
            <w:lang w:val="en-GB"/>
          </w:rPr>
          <w:instrText xml:space="preserve"> ADDIN EN.CITE &lt;EndNote&gt;&lt;Cite&gt;&lt;Author&gt;Petersen&lt;/Author&gt;&lt;Year&gt;2017&lt;/Year&gt;&lt;RecNum&gt;68&lt;/RecNum&gt;&lt;DisplayText&gt;&lt;style face="superscript"&gt;19&lt;/style&gt;&lt;/DisplayText&gt;&lt;record&gt;&lt;rec-number&gt;68&lt;/rec-number&gt;&lt;foreign-keys&gt;&lt;key app="EN" db-id="esp9pvwpfez9fmedsto5r9edftzzw22wd5vf" timestamp="1630299428"&gt;68&lt;/key&gt;&lt;/foreign-keys&gt;&lt;ref-type name="Journal Article"&gt;17&lt;/ref-type&gt;&lt;contributors&gt;&lt;authors&gt;&lt;author&gt;Petersen, Steffen E&lt;/author&gt;&lt;author&gt;Aung, Nay&lt;/author&gt;&lt;author&gt;Sanghvi, Mihir M&lt;/author&gt;&lt;author&gt;Zemrak, Filip&lt;/author&gt;&lt;author&gt;Fung, Kenneth&lt;/author&gt;&lt;author&gt;Paiva, Jose Miguel&lt;/author&gt;&lt;author&gt;Francis, Jane M&lt;/author&gt;&lt;author&gt;Khanji, Mohammed Y&lt;/author&gt;&lt;author&gt;Lukaschuk, Elena&lt;/author&gt;&lt;author&gt;Lee, Aaron M&lt;/author&gt;&lt;/authors&gt;&lt;/contributors&gt;&lt;titles&gt;&lt;title&gt;Reference ranges for cardiac structure and function using cardiovascular magnetic resonance (CMR) in Caucasians from the UK Biobank population cohort&lt;/title&gt;&lt;secondary-title&gt;Journal of Cardiovascular Magnetic Resonance&lt;/secondary-title&gt;&lt;/titles&gt;&lt;periodical&gt;&lt;full-title&gt;Journal of cardiovascular magnetic resonance&lt;/full-title&gt;&lt;/periodical&gt;&lt;pages&gt;1-19&lt;/pages&gt;&lt;volume&gt;19&lt;/volume&gt;&lt;number&gt;1&lt;/number&gt;&lt;dates&gt;&lt;year&gt;2017&lt;/year&gt;&lt;/dates&gt;&lt;isbn&gt;1532-429X&lt;/isbn&gt;&lt;urls&gt;&lt;/urls&gt;&lt;/record&gt;&lt;/Cite&gt;&lt;/EndNote&gt;</w:instrText>
        </w:r>
        <w:r w:rsidR="00F110CB">
          <w:rPr>
            <w:rFonts w:ascii="Times New Roman" w:hAnsi="Times New Roman" w:cs="Times New Roman"/>
            <w:lang w:val="en-GB"/>
          </w:rPr>
          <w:fldChar w:fldCharType="separate"/>
        </w:r>
        <w:r w:rsidR="00F110CB" w:rsidRPr="00D96DD1">
          <w:rPr>
            <w:rFonts w:ascii="Times New Roman" w:hAnsi="Times New Roman" w:cs="Times New Roman"/>
            <w:noProof/>
            <w:vertAlign w:val="superscript"/>
            <w:lang w:val="en-GB"/>
          </w:rPr>
          <w:t>19</w:t>
        </w:r>
        <w:r w:rsidR="00F110CB">
          <w:rPr>
            <w:rFonts w:ascii="Times New Roman" w:hAnsi="Times New Roman" w:cs="Times New Roman"/>
            <w:lang w:val="en-GB"/>
          </w:rPr>
          <w:fldChar w:fldCharType="end"/>
        </w:r>
        <w:r w:rsidR="00F110CB" w:rsidRPr="0022220C">
          <w:rPr>
            <w:rFonts w:ascii="Times New Roman" w:hAnsi="Times New Roman" w:cs="Times New Roman"/>
            <w:lang w:val="en-GB"/>
          </w:rPr>
          <w:t xml:space="preserve">. </w:t>
        </w:r>
        <w:r w:rsidR="00F110CB">
          <w:rPr>
            <w:rFonts w:ascii="Times New Roman" w:hAnsi="Times New Roman" w:cs="Times New Roman"/>
            <w:lang w:val="en-GB"/>
          </w:rPr>
          <w:t xml:space="preserve">There is an onging imaging substudy of the UK Biobank using MRI in a target sample size of 100,000. </w:t>
        </w:r>
      </w:ins>
      <w:r w:rsidR="007D120D" w:rsidRPr="0022220C">
        <w:rPr>
          <w:rFonts w:ascii="Times New Roman" w:hAnsi="Times New Roman" w:cs="Times New Roman"/>
          <w:lang w:val="en-GB"/>
        </w:rPr>
        <w:t xml:space="preserve">Currently, </w:t>
      </w:r>
      <w:r w:rsidR="006764D4" w:rsidRPr="0022220C">
        <w:rPr>
          <w:rFonts w:ascii="Times New Roman" w:hAnsi="Times New Roman" w:cs="Times New Roman"/>
          <w:lang w:val="en-GB"/>
        </w:rPr>
        <w:t>cine</w:t>
      </w:r>
      <w:r w:rsidR="00AD6618">
        <w:rPr>
          <w:rFonts w:ascii="Times New Roman" w:hAnsi="Times New Roman" w:cs="Times New Roman"/>
          <w:lang w:val="en-GB"/>
        </w:rPr>
        <w:t>-</w:t>
      </w:r>
      <w:r w:rsidR="00963CB8" w:rsidRPr="0022220C">
        <w:rPr>
          <w:rFonts w:ascii="Times New Roman" w:hAnsi="Times New Roman" w:cs="Times New Roman"/>
          <w:lang w:val="en-GB"/>
        </w:rPr>
        <w:t xml:space="preserve">MRIs </w:t>
      </w:r>
      <w:r w:rsidR="00963CB8" w:rsidRPr="00366089">
        <w:rPr>
          <w:rFonts w:ascii="Times New Roman" w:hAnsi="Times New Roman" w:cs="Times New Roman"/>
          <w:lang w:val="en-GB"/>
        </w:rPr>
        <w:t xml:space="preserve">from </w:t>
      </w:r>
      <w:r w:rsidR="0054025A" w:rsidRPr="00366089">
        <w:rPr>
          <w:rFonts w:ascii="Times New Roman" w:hAnsi="Times New Roman" w:cs="Times New Roman"/>
          <w:lang w:val="en-GB"/>
        </w:rPr>
        <w:t xml:space="preserve">5,000 </w:t>
      </w:r>
      <w:r w:rsidR="00963CB8" w:rsidRPr="00366089">
        <w:rPr>
          <w:rFonts w:ascii="Times New Roman" w:hAnsi="Times New Roman" w:cs="Times New Roman"/>
          <w:lang w:val="en-GB"/>
        </w:rPr>
        <w:t>individual patients</w:t>
      </w:r>
      <w:r w:rsidR="00A37D02" w:rsidRPr="00366089">
        <w:rPr>
          <w:rFonts w:ascii="Times New Roman" w:hAnsi="Times New Roman" w:cs="Times New Roman"/>
          <w:lang w:val="en-GB"/>
        </w:rPr>
        <w:t xml:space="preserve"> </w:t>
      </w:r>
      <w:r w:rsidR="00963CB8" w:rsidRPr="00366089">
        <w:rPr>
          <w:rFonts w:ascii="Times New Roman" w:hAnsi="Times New Roman" w:cs="Times New Roman"/>
          <w:lang w:val="en-GB"/>
        </w:rPr>
        <w:t>have</w:t>
      </w:r>
      <w:r w:rsidR="00A37D02" w:rsidRPr="00366089">
        <w:rPr>
          <w:rFonts w:ascii="Times New Roman" w:hAnsi="Times New Roman" w:cs="Times New Roman"/>
          <w:lang w:val="en-GB"/>
        </w:rPr>
        <w:t xml:space="preserve"> been manually </w:t>
      </w:r>
      <w:r w:rsidR="00963CB8" w:rsidRPr="00366089">
        <w:rPr>
          <w:rFonts w:ascii="Times New Roman" w:hAnsi="Times New Roman" w:cs="Times New Roman"/>
          <w:lang w:val="en-GB"/>
        </w:rPr>
        <w:t>annotated</w:t>
      </w:r>
      <w:r w:rsidR="00A37D02" w:rsidRPr="00366089">
        <w:rPr>
          <w:rFonts w:ascii="Times New Roman" w:hAnsi="Times New Roman" w:cs="Times New Roman"/>
          <w:lang w:val="en-GB"/>
        </w:rPr>
        <w:t xml:space="preserve"> to derive the </w:t>
      </w:r>
      <w:r w:rsidR="00952C6D" w:rsidRPr="00366089">
        <w:rPr>
          <w:rFonts w:ascii="Times New Roman" w:hAnsi="Times New Roman" w:cs="Times New Roman"/>
          <w:lang w:val="en-GB"/>
        </w:rPr>
        <w:t>phenotypes of the cardiac structure</w:t>
      </w:r>
      <w:r w:rsidR="00E024C4" w:rsidRPr="00366089">
        <w:rPr>
          <w:rFonts w:ascii="Times New Roman" w:hAnsi="Times New Roman" w:cs="Times New Roman"/>
          <w:lang w:val="en-GB"/>
        </w:rPr>
        <w:t xml:space="preserve"> including the ventricle, atria and aorta</w:t>
      </w:r>
      <w:r w:rsidR="00E6306F" w:rsidRPr="00366089">
        <w:rPr>
          <w:rFonts w:ascii="Times New Roman" w:hAnsi="Times New Roman" w:cs="Times New Roman"/>
          <w:lang w:val="en-GB"/>
        </w:rPr>
        <w:t>, leading to the large</w:t>
      </w:r>
      <w:r w:rsidR="00642C24" w:rsidRPr="00366089">
        <w:rPr>
          <w:rFonts w:ascii="Times New Roman" w:hAnsi="Times New Roman" w:cs="Times New Roman"/>
          <w:lang w:val="en-GB"/>
        </w:rPr>
        <w:t xml:space="preserve">st cardiac </w:t>
      </w:r>
      <w:r w:rsidR="007B5AD5" w:rsidRPr="00366089">
        <w:rPr>
          <w:rFonts w:ascii="Times New Roman" w:hAnsi="Times New Roman" w:cs="Times New Roman"/>
          <w:lang w:val="en-GB"/>
        </w:rPr>
        <w:t>cine</w:t>
      </w:r>
      <w:r w:rsidR="00AD6618">
        <w:rPr>
          <w:rFonts w:ascii="Times New Roman" w:hAnsi="Times New Roman" w:cs="Times New Roman"/>
          <w:lang w:val="en-GB"/>
        </w:rPr>
        <w:t>-</w:t>
      </w:r>
      <w:r w:rsidR="00642C24" w:rsidRPr="00366089">
        <w:rPr>
          <w:rFonts w:ascii="Times New Roman" w:hAnsi="Times New Roman" w:cs="Times New Roman"/>
          <w:lang w:val="en-GB"/>
        </w:rPr>
        <w:t>MRI dataset in the world.</w:t>
      </w:r>
      <w:r w:rsidR="005907FF" w:rsidRPr="00366089">
        <w:rPr>
          <w:rFonts w:ascii="Times New Roman" w:hAnsi="Times New Roman" w:cs="Times New Roman"/>
          <w:lang w:val="en-GB"/>
        </w:rPr>
        <w:t xml:space="preserve"> </w:t>
      </w:r>
      <w:r w:rsidR="003453BB" w:rsidRPr="00366089">
        <w:rPr>
          <w:rFonts w:ascii="Times New Roman" w:hAnsi="Times New Roman" w:cs="Times New Roman"/>
          <w:lang w:val="en-GB"/>
        </w:rPr>
        <w:t>In the past 20 years</w:t>
      </w:r>
      <w:r w:rsidR="00A96E64" w:rsidRPr="00366089">
        <w:rPr>
          <w:rFonts w:ascii="Times New Roman" w:hAnsi="Times New Roman" w:cs="Times New Roman"/>
          <w:lang w:val="en-GB"/>
        </w:rPr>
        <w:t>,</w:t>
      </w:r>
      <w:r w:rsidR="00DF0C89" w:rsidRPr="00366089">
        <w:rPr>
          <w:rFonts w:ascii="Times New Roman" w:hAnsi="Times New Roman" w:cs="Times New Roman"/>
          <w:lang w:val="en-GB"/>
        </w:rPr>
        <w:t xml:space="preserve"> a clinical </w:t>
      </w:r>
      <w:r w:rsidR="003453BB" w:rsidRPr="00366089">
        <w:rPr>
          <w:rFonts w:ascii="Times New Roman" w:hAnsi="Times New Roman" w:cs="Times New Roman"/>
          <w:lang w:val="en-GB"/>
        </w:rPr>
        <w:t>group</w:t>
      </w:r>
      <w:r w:rsidR="00DF0C89" w:rsidRPr="00366089">
        <w:rPr>
          <w:rFonts w:ascii="Times New Roman" w:hAnsi="Times New Roman" w:cs="Times New Roman"/>
          <w:lang w:val="en-GB"/>
        </w:rPr>
        <w:t xml:space="preserve"> at The</w:t>
      </w:r>
      <w:r w:rsidR="00A96E64" w:rsidRPr="00366089">
        <w:rPr>
          <w:rFonts w:ascii="Times New Roman" w:hAnsi="Times New Roman" w:cs="Times New Roman"/>
          <w:lang w:val="en-GB"/>
        </w:rPr>
        <w:t xml:space="preserve"> University of Utah</w:t>
      </w:r>
      <w:r w:rsidR="00437DA0">
        <w:rPr>
          <w:rFonts w:ascii="Times New Roman" w:hAnsi="Times New Roman" w:cs="Times New Roman"/>
          <w:lang w:val="en-GB"/>
        </w:rPr>
        <w:t xml:space="preserve"> </w:t>
      </w:r>
      <w:r w:rsidR="00A92F3C" w:rsidRPr="00366089">
        <w:rPr>
          <w:rFonts w:ascii="Times New Roman" w:hAnsi="Times New Roman" w:cs="Times New Roman"/>
          <w:lang w:val="en-GB"/>
        </w:rPr>
        <w:t xml:space="preserve">has </w:t>
      </w:r>
      <w:r w:rsidR="00E6632D" w:rsidRPr="00366089">
        <w:rPr>
          <w:rFonts w:ascii="Times New Roman" w:hAnsi="Times New Roman" w:cs="Times New Roman"/>
          <w:lang w:val="en-GB"/>
        </w:rPr>
        <w:t xml:space="preserve">been </w:t>
      </w:r>
      <w:r w:rsidR="003453BB" w:rsidRPr="00366089">
        <w:rPr>
          <w:rFonts w:ascii="Times New Roman" w:hAnsi="Times New Roman" w:cs="Times New Roman"/>
          <w:lang w:val="en-GB"/>
        </w:rPr>
        <w:t xml:space="preserve">leading a global initiative </w:t>
      </w:r>
      <w:r w:rsidR="00351EFD" w:rsidRPr="00366089">
        <w:rPr>
          <w:rFonts w:ascii="Times New Roman" w:hAnsi="Times New Roman" w:cs="Times New Roman"/>
          <w:lang w:val="en-GB"/>
        </w:rPr>
        <w:t>to phenotype</w:t>
      </w:r>
      <w:r w:rsidR="00351EFD">
        <w:rPr>
          <w:rFonts w:ascii="Times New Roman" w:hAnsi="Times New Roman" w:cs="Times New Roman"/>
          <w:lang w:val="en-GB"/>
        </w:rPr>
        <w:t xml:space="preserve"> cardiac fibrosis </w:t>
      </w:r>
      <w:r w:rsidR="003453BB">
        <w:rPr>
          <w:rFonts w:ascii="Times New Roman" w:hAnsi="Times New Roman" w:cs="Times New Roman"/>
          <w:lang w:val="en-GB"/>
        </w:rPr>
        <w:t>by utilizing CE-</w:t>
      </w:r>
      <w:r w:rsidR="00E6632D">
        <w:rPr>
          <w:rFonts w:ascii="Times New Roman" w:hAnsi="Times New Roman" w:cs="Times New Roman"/>
          <w:lang w:val="en-GB"/>
        </w:rPr>
        <w:t>MRIs of the heart</w:t>
      </w:r>
      <w:r w:rsidR="00D96DD1">
        <w:rPr>
          <w:rFonts w:ascii="Times New Roman" w:hAnsi="Times New Roman" w:cs="Times New Roman"/>
          <w:lang w:val="en-GB"/>
        </w:rPr>
        <w:fldChar w:fldCharType="begin"/>
      </w:r>
      <w:r w:rsidR="00D96DD1">
        <w:rPr>
          <w:rFonts w:ascii="Times New Roman" w:hAnsi="Times New Roman" w:cs="Times New Roman"/>
          <w:lang w:val="en-GB"/>
        </w:rPr>
        <w:instrText xml:space="preserve"> ADDIN EN.CITE &lt;EndNote&gt;&lt;Cite&gt;&lt;Author&gt;McGann&lt;/Author&gt;&lt;Year&gt;2014&lt;/Year&gt;&lt;RecNum&gt;69&lt;/RecNum&gt;&lt;DisplayText&gt;&lt;style face="superscript"&gt;9&lt;/style&gt;&lt;/DisplayText&gt;&lt;record&gt;&lt;rec-number&gt;69&lt;/rec-number&gt;&lt;foreign-keys&gt;&lt;key app="EN" db-id="esp9pvwpfez9fmedsto5r9edftzzw22wd5vf" timestamp="1630299440"&gt;69&lt;/key&gt;&lt;/foreign-keys&gt;&lt;ref-type name="Journal Article"&gt;17&lt;/ref-type&gt;&lt;contributors&gt;&lt;authors&gt;&lt;author&gt;McGann, Christopher&lt;/author&gt;&lt;author&gt;Akoum, Nazem&lt;/author&gt;&lt;author&gt;Patel, Amit&lt;/author&gt;&lt;author&gt;Kholmovski, Eugene&lt;/author&gt;&lt;author&gt;Revelo, Patricia&lt;/author&gt;&lt;author&gt;Damal, Kavitha&lt;/author&gt;&lt;author&gt;Wilson, Brent&lt;/author&gt;&lt;author&gt;Cates, Josh&lt;/author&gt;&lt;author&gt;Harrison, Alexis&lt;/author&gt;&lt;author&gt;Ranjan, Ravi&lt;/author&gt;&lt;/authors&gt;&lt;/contributors&gt;&lt;titles&gt;&lt;title&gt;Atrial fibrillation ablation outcome is predicted by left atrial remodeling on MRI&lt;/title&gt;&lt;secondary-title&gt;Circulation: Arrhythmia and Electrophysiology&lt;/secondary-title&gt;&lt;/titles&gt;&lt;periodical&gt;&lt;full-title&gt;Circulation: Arrhythmia and Electrophysiology&lt;/full-title&gt;&lt;/periodical&gt;&lt;pages&gt;23-30&lt;/pages&gt;&lt;volume&gt;7&lt;/volume&gt;&lt;number&gt;1&lt;/number&gt;&lt;dates&gt;&lt;year&gt;2014&lt;/year&gt;&lt;/dates&gt;&lt;isbn&gt;1941-3149&lt;/isbn&gt;&lt;urls&gt;&lt;/urls&gt;&lt;/record&gt;&lt;/Cite&gt;&lt;/EndNote&gt;</w:instrText>
      </w:r>
      <w:r w:rsidR="00D96DD1">
        <w:rPr>
          <w:rFonts w:ascii="Times New Roman" w:hAnsi="Times New Roman" w:cs="Times New Roman"/>
          <w:lang w:val="en-GB"/>
        </w:rPr>
        <w:fldChar w:fldCharType="separate"/>
      </w:r>
      <w:r w:rsidR="00D96DD1" w:rsidRPr="00D96DD1">
        <w:rPr>
          <w:rFonts w:ascii="Times New Roman" w:hAnsi="Times New Roman" w:cs="Times New Roman"/>
          <w:noProof/>
          <w:vertAlign w:val="superscript"/>
          <w:lang w:val="en-GB"/>
        </w:rPr>
        <w:t>9</w:t>
      </w:r>
      <w:r w:rsidR="00D96DD1">
        <w:rPr>
          <w:rFonts w:ascii="Times New Roman" w:hAnsi="Times New Roman" w:cs="Times New Roman"/>
          <w:lang w:val="en-GB"/>
        </w:rPr>
        <w:fldChar w:fldCharType="end"/>
      </w:r>
      <w:r w:rsidR="003453BB">
        <w:rPr>
          <w:rFonts w:ascii="Times New Roman" w:hAnsi="Times New Roman" w:cs="Times New Roman"/>
          <w:lang w:val="en-GB"/>
        </w:rPr>
        <w:t xml:space="preserve">, </w:t>
      </w:r>
      <w:r w:rsidR="000A0959">
        <w:rPr>
          <w:rFonts w:ascii="Times New Roman" w:hAnsi="Times New Roman" w:cs="Times New Roman"/>
          <w:lang w:val="en-GB"/>
        </w:rPr>
        <w:t>result</w:t>
      </w:r>
      <w:r w:rsidR="003453BB">
        <w:rPr>
          <w:rFonts w:ascii="Times New Roman" w:hAnsi="Times New Roman" w:cs="Times New Roman"/>
          <w:lang w:val="en-GB"/>
        </w:rPr>
        <w:t>ing</w:t>
      </w:r>
      <w:r w:rsidR="000A0959">
        <w:rPr>
          <w:rFonts w:ascii="Times New Roman" w:hAnsi="Times New Roman" w:cs="Times New Roman"/>
          <w:lang w:val="en-GB"/>
        </w:rPr>
        <w:t xml:space="preserve"> in the development of the </w:t>
      </w:r>
      <w:r w:rsidR="005833A6">
        <w:rPr>
          <w:rFonts w:ascii="Times New Roman" w:hAnsi="Times New Roman" w:cs="Times New Roman"/>
          <w:lang w:val="en-GB"/>
        </w:rPr>
        <w:t>world’s</w:t>
      </w:r>
      <w:r w:rsidR="000A0959">
        <w:rPr>
          <w:rFonts w:ascii="Times New Roman" w:hAnsi="Times New Roman" w:cs="Times New Roman"/>
          <w:lang w:val="en-GB"/>
        </w:rPr>
        <w:t xml:space="preserve"> large cardiac </w:t>
      </w:r>
      <w:r w:rsidR="003453BB">
        <w:rPr>
          <w:rFonts w:ascii="Times New Roman" w:hAnsi="Times New Roman" w:cs="Times New Roman"/>
          <w:lang w:val="en-GB"/>
        </w:rPr>
        <w:t>C</w:t>
      </w:r>
      <w:r w:rsidR="000A0959">
        <w:rPr>
          <w:rFonts w:ascii="Times New Roman" w:hAnsi="Times New Roman" w:cs="Times New Roman"/>
          <w:lang w:val="en-GB"/>
        </w:rPr>
        <w:t>E-MRI dataset with over</w:t>
      </w:r>
      <w:r w:rsidR="00AA3350">
        <w:rPr>
          <w:rFonts w:ascii="Times New Roman" w:hAnsi="Times New Roman" w:cs="Times New Roman"/>
          <w:lang w:val="en-GB"/>
        </w:rPr>
        <w:t xml:space="preserve"> </w:t>
      </w:r>
      <w:r w:rsidR="00C9446B">
        <w:rPr>
          <w:rFonts w:ascii="Times New Roman" w:hAnsi="Times New Roman" w:cs="Times New Roman"/>
          <w:lang w:val="en-GB"/>
        </w:rPr>
        <w:t>13</w:t>
      </w:r>
      <w:r w:rsidR="00A34620">
        <w:rPr>
          <w:rFonts w:ascii="Times New Roman" w:hAnsi="Times New Roman" w:cs="Times New Roman"/>
          <w:lang w:val="en-GB"/>
        </w:rPr>
        <w:t>,</w:t>
      </w:r>
      <w:r w:rsidR="00BB5287">
        <w:rPr>
          <w:rFonts w:ascii="Times New Roman" w:hAnsi="Times New Roman" w:cs="Times New Roman"/>
          <w:lang w:val="en-GB"/>
        </w:rPr>
        <w:t>000</w:t>
      </w:r>
      <w:r w:rsidR="00AA3350">
        <w:rPr>
          <w:rFonts w:ascii="Times New Roman" w:hAnsi="Times New Roman" w:cs="Times New Roman"/>
          <w:lang w:val="en-GB"/>
        </w:rPr>
        <w:t xml:space="preserve"> manually annotated </w:t>
      </w:r>
      <w:r w:rsidR="007F5B5D">
        <w:rPr>
          <w:rFonts w:ascii="Times New Roman" w:hAnsi="Times New Roman" w:cs="Times New Roman"/>
          <w:lang w:val="en-GB"/>
        </w:rPr>
        <w:t xml:space="preserve">2D </w:t>
      </w:r>
      <w:r w:rsidR="006B6AD2">
        <w:rPr>
          <w:rFonts w:ascii="Times New Roman" w:hAnsi="Times New Roman" w:cs="Times New Roman"/>
          <w:lang w:val="en-GB"/>
        </w:rPr>
        <w:t>LA</w:t>
      </w:r>
      <w:r w:rsidR="00AA3350">
        <w:rPr>
          <w:rFonts w:ascii="Times New Roman" w:hAnsi="Times New Roman" w:cs="Times New Roman"/>
          <w:lang w:val="en-GB"/>
        </w:rPr>
        <w:t xml:space="preserve">. </w:t>
      </w:r>
      <w:r w:rsidR="00F431CB">
        <w:rPr>
          <w:rFonts w:ascii="Times New Roman" w:hAnsi="Times New Roman" w:cs="Times New Roman"/>
          <w:lang w:val="en-GB"/>
        </w:rPr>
        <w:t>Th</w:t>
      </w:r>
      <w:r w:rsidR="002222DF">
        <w:rPr>
          <w:rFonts w:ascii="Times New Roman" w:hAnsi="Times New Roman" w:cs="Times New Roman"/>
          <w:lang w:val="en-GB"/>
        </w:rPr>
        <w:t xml:space="preserve">is dataset </w:t>
      </w:r>
      <w:r w:rsidR="00351EFD">
        <w:rPr>
          <w:rFonts w:ascii="Times New Roman" w:hAnsi="Times New Roman" w:cs="Times New Roman"/>
          <w:lang w:val="en-GB"/>
        </w:rPr>
        <w:t>in particular is</w:t>
      </w:r>
      <w:r w:rsidR="002222DF">
        <w:rPr>
          <w:rFonts w:ascii="Times New Roman" w:hAnsi="Times New Roman" w:cs="Times New Roman"/>
          <w:lang w:val="en-GB"/>
        </w:rPr>
        <w:t xml:space="preserve"> of </w:t>
      </w:r>
      <w:r w:rsidR="00351EFD">
        <w:rPr>
          <w:rFonts w:ascii="Times New Roman" w:hAnsi="Times New Roman" w:cs="Times New Roman"/>
          <w:lang w:val="en-GB"/>
        </w:rPr>
        <w:t xml:space="preserve">exceptionally </w:t>
      </w:r>
      <w:r w:rsidR="002222DF">
        <w:rPr>
          <w:rFonts w:ascii="Times New Roman" w:hAnsi="Times New Roman" w:cs="Times New Roman"/>
          <w:lang w:val="en-GB"/>
        </w:rPr>
        <w:t xml:space="preserve">high quality due to the </w:t>
      </w:r>
      <w:r w:rsidR="00B16F8F">
        <w:rPr>
          <w:rFonts w:ascii="Times New Roman" w:hAnsi="Times New Roman" w:cs="Times New Roman"/>
          <w:lang w:val="en-GB"/>
        </w:rPr>
        <w:t>careful</w:t>
      </w:r>
      <w:r w:rsidR="00EF24FB">
        <w:rPr>
          <w:rFonts w:ascii="Times New Roman" w:hAnsi="Times New Roman" w:cs="Times New Roman"/>
          <w:lang w:val="en-GB"/>
        </w:rPr>
        <w:t xml:space="preserve"> annotations and </w:t>
      </w:r>
      <w:r w:rsidR="008A0FF7">
        <w:rPr>
          <w:rFonts w:ascii="Times New Roman" w:hAnsi="Times New Roman" w:cs="Times New Roman"/>
          <w:lang w:val="en-GB"/>
        </w:rPr>
        <w:t>high-resolution</w:t>
      </w:r>
      <w:r w:rsidR="002222DF">
        <w:rPr>
          <w:rFonts w:ascii="Times New Roman" w:hAnsi="Times New Roman" w:cs="Times New Roman"/>
          <w:lang w:val="en-GB"/>
        </w:rPr>
        <w:t xml:space="preserve"> imaging used</w:t>
      </w:r>
      <w:r w:rsidR="00EA2C72">
        <w:rPr>
          <w:rFonts w:ascii="Times New Roman" w:hAnsi="Times New Roman" w:cs="Times New Roman"/>
          <w:lang w:val="en-GB"/>
        </w:rPr>
        <w:t xml:space="preserve">, </w:t>
      </w:r>
      <w:r w:rsidR="002222DF">
        <w:rPr>
          <w:rFonts w:ascii="Times New Roman" w:hAnsi="Times New Roman" w:cs="Times New Roman"/>
          <w:lang w:val="en-GB"/>
        </w:rPr>
        <w:t xml:space="preserve">allowing </w:t>
      </w:r>
      <w:r w:rsidR="00351EFD">
        <w:rPr>
          <w:rFonts w:ascii="Times New Roman" w:hAnsi="Times New Roman" w:cs="Times New Roman"/>
          <w:lang w:val="en-GB"/>
        </w:rPr>
        <w:t>a clear representation of</w:t>
      </w:r>
      <w:r w:rsidR="002222DF">
        <w:rPr>
          <w:rFonts w:ascii="Times New Roman" w:hAnsi="Times New Roman" w:cs="Times New Roman"/>
          <w:lang w:val="en-GB"/>
        </w:rPr>
        <w:t xml:space="preserve"> </w:t>
      </w:r>
      <w:r w:rsidR="00A93665">
        <w:rPr>
          <w:rFonts w:ascii="Times New Roman" w:hAnsi="Times New Roman" w:cs="Times New Roman"/>
          <w:lang w:val="en-GB"/>
        </w:rPr>
        <w:t xml:space="preserve">the </w:t>
      </w:r>
      <w:r w:rsidR="00351EFD">
        <w:rPr>
          <w:rFonts w:ascii="Times New Roman" w:hAnsi="Times New Roman" w:cs="Times New Roman"/>
          <w:lang w:val="en-GB"/>
        </w:rPr>
        <w:t xml:space="preserve">entire </w:t>
      </w:r>
      <w:r w:rsidR="002222DF">
        <w:rPr>
          <w:rFonts w:ascii="Times New Roman" w:hAnsi="Times New Roman" w:cs="Times New Roman"/>
          <w:lang w:val="en-GB"/>
        </w:rPr>
        <w:t xml:space="preserve">heart </w:t>
      </w:r>
      <w:r w:rsidR="00547B89">
        <w:rPr>
          <w:rFonts w:ascii="Times New Roman" w:hAnsi="Times New Roman" w:cs="Times New Roman"/>
          <w:lang w:val="en-GB"/>
        </w:rPr>
        <w:t>and its key structures</w:t>
      </w:r>
      <w:r w:rsidR="00EA1D96">
        <w:rPr>
          <w:rFonts w:ascii="Times New Roman" w:hAnsi="Times New Roman" w:cs="Times New Roman"/>
          <w:lang w:val="en-GB"/>
        </w:rPr>
        <w:t xml:space="preserve"> including diseased tissue</w:t>
      </w:r>
      <w:r w:rsidR="00EA2C72">
        <w:rPr>
          <w:rFonts w:ascii="Times New Roman" w:hAnsi="Times New Roman" w:cs="Times New Roman"/>
          <w:lang w:val="en-GB"/>
        </w:rPr>
        <w:t>.</w:t>
      </w:r>
      <w:r w:rsidR="0088318B">
        <w:rPr>
          <w:rFonts w:ascii="Times New Roman" w:hAnsi="Times New Roman" w:cs="Times New Roman"/>
          <w:lang w:val="en-GB"/>
        </w:rPr>
        <w:t xml:space="preserve"> </w:t>
      </w:r>
      <w:r w:rsidR="009E72A6">
        <w:rPr>
          <w:rFonts w:ascii="Times New Roman" w:hAnsi="Times New Roman" w:cs="Times New Roman"/>
          <w:lang w:val="en-GB"/>
        </w:rPr>
        <w:t xml:space="preserve">While the LA has been heavily investigated, </w:t>
      </w:r>
      <w:r w:rsidR="00304CB8">
        <w:rPr>
          <w:rFonts w:ascii="Times New Roman" w:hAnsi="Times New Roman" w:cs="Times New Roman"/>
          <w:lang w:val="en-GB"/>
        </w:rPr>
        <w:t>no established studies exist for phenotyping the</w:t>
      </w:r>
      <w:r w:rsidR="009E72A6">
        <w:rPr>
          <w:rFonts w:ascii="Times New Roman" w:hAnsi="Times New Roman" w:cs="Times New Roman"/>
          <w:lang w:val="en-GB"/>
        </w:rPr>
        <w:t xml:space="preserve"> RA</w:t>
      </w:r>
      <w:r w:rsidR="00492F06">
        <w:rPr>
          <w:rFonts w:ascii="Times New Roman" w:hAnsi="Times New Roman" w:cs="Times New Roman"/>
          <w:lang w:val="en-GB"/>
        </w:rPr>
        <w:t>.</w:t>
      </w:r>
      <w:r w:rsidR="009E72A6">
        <w:rPr>
          <w:rFonts w:ascii="Times New Roman" w:hAnsi="Times New Roman" w:cs="Times New Roman"/>
          <w:lang w:val="en-GB"/>
        </w:rPr>
        <w:t xml:space="preserve"> </w:t>
      </w:r>
      <w:r w:rsidR="00492F06">
        <w:rPr>
          <w:rFonts w:ascii="Times New Roman" w:hAnsi="Times New Roman" w:cs="Times New Roman"/>
          <w:lang w:val="en-GB"/>
        </w:rPr>
        <w:t>O</w:t>
      </w:r>
      <w:r w:rsidR="009E72A6">
        <w:rPr>
          <w:rFonts w:ascii="Times New Roman" w:hAnsi="Times New Roman" w:cs="Times New Roman"/>
          <w:lang w:val="en-GB"/>
        </w:rPr>
        <w:t>ur team ha</w:t>
      </w:r>
      <w:r w:rsidR="00492F06">
        <w:rPr>
          <w:rFonts w:ascii="Times New Roman" w:hAnsi="Times New Roman" w:cs="Times New Roman"/>
          <w:lang w:val="en-GB"/>
        </w:rPr>
        <w:t>s</w:t>
      </w:r>
      <w:r w:rsidR="009E72A6">
        <w:rPr>
          <w:rFonts w:ascii="Times New Roman" w:hAnsi="Times New Roman" w:cs="Times New Roman"/>
          <w:lang w:val="en-GB"/>
        </w:rPr>
        <w:t xml:space="preserve"> manually annotated the RA in the CE-MRI dataset</w:t>
      </w:r>
      <w:r w:rsidR="00D96DD1">
        <w:rPr>
          <w:rFonts w:ascii="Times New Roman" w:hAnsi="Times New Roman" w:cs="Times New Roman"/>
          <w:lang w:val="en-GB"/>
        </w:rPr>
        <w:fldChar w:fldCharType="begin"/>
      </w:r>
      <w:r w:rsidR="00D96DD1">
        <w:rPr>
          <w:rFonts w:ascii="Times New Roman" w:hAnsi="Times New Roman" w:cs="Times New Roman"/>
          <w:lang w:val="en-GB"/>
        </w:rPr>
        <w:instrText xml:space="preserve"> ADDIN EN.CITE &lt;EndNote&gt;&lt;Cite&gt;&lt;Author&gt;Xiong&lt;/Author&gt;&lt;Year&gt;2019&lt;/Year&gt;&lt;RecNum&gt;70&lt;/RecNum&gt;&lt;DisplayText&gt;&lt;style face="superscript"&gt;20&lt;/style&gt;&lt;/DisplayText&gt;&lt;record&gt;&lt;rec-number&gt;70&lt;/rec-number&gt;&lt;foreign-keys&gt;&lt;key app="EN" db-id="esp9pvwpfez9fmedsto5r9edftzzw22wd5vf" timestamp="1630299492"&gt;70&lt;/key&gt;&lt;/foreign-keys&gt;&lt;ref-type name="Conference Proceedings"&gt;10&lt;/ref-type&gt;&lt;contributors&gt;&lt;authors&gt;&lt;author&gt;Xiong, Zhaohan&lt;/author&gt;&lt;author&gt;Nalar, Aaqel&lt;/author&gt;&lt;author&gt;Jamart, Kevin&lt;/author&gt;&lt;author&gt;Stiles, Martin K&lt;/author&gt;&lt;author&gt;Fedorov, Vadim V&lt;/author&gt;&lt;author&gt;Zhao, Jichao&lt;/author&gt;&lt;/authors&gt;&lt;/contributors&gt;&lt;titles&gt;&lt;title&gt;Fully automatic 3D bi-atria segmentation from late gadolinium-enhanced MRIs using double convolutional neural networks&lt;/title&gt;&lt;secondary-title&gt;International Workshop on Statistical Atlases and Computational Models of the Heart&lt;/secondary-title&gt;&lt;/titles&gt;&lt;pages&gt;63-71&lt;/pages&gt;&lt;dates&gt;&lt;year&gt;2019&lt;/year&gt;&lt;/dates&gt;&lt;publisher&gt;Springer&lt;/publisher&gt;&lt;urls&gt;&lt;/urls&gt;&lt;/record&gt;&lt;/Cite&gt;&lt;/EndNote&gt;</w:instrText>
      </w:r>
      <w:r w:rsidR="00D96DD1">
        <w:rPr>
          <w:rFonts w:ascii="Times New Roman" w:hAnsi="Times New Roman" w:cs="Times New Roman"/>
          <w:lang w:val="en-GB"/>
        </w:rPr>
        <w:fldChar w:fldCharType="separate"/>
      </w:r>
      <w:r w:rsidR="00D96DD1" w:rsidRPr="00D96DD1">
        <w:rPr>
          <w:rFonts w:ascii="Times New Roman" w:hAnsi="Times New Roman" w:cs="Times New Roman"/>
          <w:noProof/>
          <w:vertAlign w:val="superscript"/>
          <w:lang w:val="en-GB"/>
        </w:rPr>
        <w:t>20</w:t>
      </w:r>
      <w:r w:rsidR="00D96DD1">
        <w:rPr>
          <w:rFonts w:ascii="Times New Roman" w:hAnsi="Times New Roman" w:cs="Times New Roman"/>
          <w:lang w:val="en-GB"/>
        </w:rPr>
        <w:fldChar w:fldCharType="end"/>
      </w:r>
      <w:r w:rsidR="009E72A6">
        <w:rPr>
          <w:rFonts w:ascii="Times New Roman" w:hAnsi="Times New Roman" w:cs="Times New Roman"/>
          <w:lang w:val="en-GB"/>
        </w:rPr>
        <w:t>.</w:t>
      </w:r>
      <w:r w:rsidR="000F69BB">
        <w:rPr>
          <w:rFonts w:ascii="Times New Roman" w:hAnsi="Times New Roman" w:cs="Times New Roman"/>
          <w:lang w:val="en-GB"/>
        </w:rPr>
        <w:t xml:space="preserve"> </w:t>
      </w:r>
      <w:r w:rsidR="00945DAE">
        <w:rPr>
          <w:rFonts w:ascii="Times New Roman" w:hAnsi="Times New Roman" w:cs="Times New Roman"/>
          <w:lang w:val="en-GB"/>
        </w:rPr>
        <w:t>T</w:t>
      </w:r>
      <w:r w:rsidR="00500F62">
        <w:rPr>
          <w:rFonts w:ascii="Times New Roman" w:hAnsi="Times New Roman" w:cs="Times New Roman"/>
          <w:lang w:val="en-GB"/>
        </w:rPr>
        <w:t xml:space="preserve">he availability of </w:t>
      </w:r>
      <w:r w:rsidR="008D3C2B">
        <w:rPr>
          <w:rFonts w:ascii="Times New Roman" w:hAnsi="Times New Roman" w:cs="Times New Roman"/>
          <w:lang w:val="en-GB"/>
        </w:rPr>
        <w:t xml:space="preserve">these two </w:t>
      </w:r>
      <w:r w:rsidR="00C119AE">
        <w:rPr>
          <w:rFonts w:ascii="Times New Roman" w:hAnsi="Times New Roman" w:cs="Times New Roman"/>
          <w:lang w:val="en-GB"/>
        </w:rPr>
        <w:t>large and high-quality datasets</w:t>
      </w:r>
      <w:r w:rsidR="001E1096">
        <w:rPr>
          <w:rFonts w:ascii="Times New Roman" w:hAnsi="Times New Roman" w:cs="Times New Roman"/>
          <w:lang w:val="en-GB"/>
        </w:rPr>
        <w:t xml:space="preserve"> presents</w:t>
      </w:r>
      <w:r w:rsidR="008D3C2B">
        <w:rPr>
          <w:rFonts w:ascii="Times New Roman" w:hAnsi="Times New Roman" w:cs="Times New Roman"/>
          <w:lang w:val="en-GB"/>
        </w:rPr>
        <w:t xml:space="preserve"> an</w:t>
      </w:r>
      <w:r w:rsidR="00C119AE">
        <w:rPr>
          <w:rFonts w:ascii="Times New Roman" w:hAnsi="Times New Roman" w:cs="Times New Roman"/>
          <w:lang w:val="en-GB"/>
        </w:rPr>
        <w:t xml:space="preserve"> ideal setting for extensive </w:t>
      </w:r>
      <w:r w:rsidR="003453BB">
        <w:rPr>
          <w:rFonts w:ascii="Times New Roman" w:hAnsi="Times New Roman" w:cs="Times New Roman"/>
          <w:lang w:val="en-GB"/>
        </w:rPr>
        <w:t>development</w:t>
      </w:r>
      <w:r w:rsidR="00C119AE">
        <w:rPr>
          <w:rFonts w:ascii="Times New Roman" w:hAnsi="Times New Roman" w:cs="Times New Roman"/>
          <w:lang w:val="en-GB"/>
        </w:rPr>
        <w:t xml:space="preserve"> and validation </w:t>
      </w:r>
      <w:r w:rsidR="003453BB">
        <w:rPr>
          <w:rFonts w:ascii="Times New Roman" w:hAnsi="Times New Roman" w:cs="Times New Roman"/>
          <w:lang w:val="en-GB"/>
        </w:rPr>
        <w:t>of</w:t>
      </w:r>
      <w:r w:rsidR="00C119AE">
        <w:rPr>
          <w:rFonts w:ascii="Times New Roman" w:hAnsi="Times New Roman" w:cs="Times New Roman"/>
          <w:lang w:val="en-GB"/>
        </w:rPr>
        <w:t xml:space="preserve"> </w:t>
      </w:r>
      <w:r w:rsidR="003453BB">
        <w:rPr>
          <w:rFonts w:ascii="Times New Roman" w:hAnsi="Times New Roman" w:cs="Times New Roman"/>
          <w:lang w:val="en-GB"/>
        </w:rPr>
        <w:t>more</w:t>
      </w:r>
      <w:r w:rsidR="00461A74">
        <w:rPr>
          <w:rFonts w:ascii="Times New Roman" w:hAnsi="Times New Roman" w:cs="Times New Roman"/>
          <w:lang w:val="en-GB"/>
        </w:rPr>
        <w:t xml:space="preserve"> </w:t>
      </w:r>
      <w:r w:rsidR="003453BB">
        <w:rPr>
          <w:rFonts w:ascii="Times New Roman" w:hAnsi="Times New Roman" w:cs="Times New Roman"/>
          <w:lang w:val="en-GB"/>
        </w:rPr>
        <w:t>robust</w:t>
      </w:r>
      <w:r w:rsidR="00461A74">
        <w:rPr>
          <w:rFonts w:ascii="Times New Roman" w:hAnsi="Times New Roman" w:cs="Times New Roman"/>
          <w:lang w:val="en-GB"/>
        </w:rPr>
        <w:t xml:space="preserve"> CNN</w:t>
      </w:r>
      <w:r w:rsidR="00774EAC">
        <w:rPr>
          <w:rFonts w:ascii="Times New Roman" w:hAnsi="Times New Roman" w:cs="Times New Roman"/>
          <w:lang w:val="en-GB"/>
        </w:rPr>
        <w:t>s</w:t>
      </w:r>
      <w:r w:rsidR="00461A74">
        <w:rPr>
          <w:rFonts w:ascii="Times New Roman" w:hAnsi="Times New Roman" w:cs="Times New Roman"/>
          <w:lang w:val="en-GB"/>
        </w:rPr>
        <w:t>.</w:t>
      </w:r>
    </w:p>
    <w:p w14:paraId="7C460A1F" w14:textId="3E4654D2" w:rsidR="00092A0D" w:rsidRPr="00DC566B" w:rsidRDefault="00B16F8F" w:rsidP="0048607A">
      <w:pPr>
        <w:spacing w:after="0" w:line="240" w:lineRule="auto"/>
        <w:ind w:firstLine="420"/>
        <w:jc w:val="both"/>
        <w:rPr>
          <w:rFonts w:ascii="Times New Roman" w:hAnsi="Times New Roman" w:cs="Times New Roman"/>
          <w:bCs/>
          <w:lang w:val="en-GB" w:eastAsia="zh-CN"/>
        </w:rPr>
      </w:pPr>
      <w:r>
        <w:rPr>
          <w:rFonts w:ascii="Times New Roman" w:hAnsi="Times New Roman" w:cs="Times New Roman"/>
          <w:lang w:val="en-GB"/>
        </w:rPr>
        <w:t>In this study, a</w:t>
      </w:r>
      <w:r w:rsidR="00927311" w:rsidRPr="005C21E7">
        <w:rPr>
          <w:rFonts w:ascii="Times New Roman" w:hAnsi="Times New Roman" w:cs="Times New Roman"/>
          <w:lang w:val="en-GB"/>
        </w:rPr>
        <w:t>s a first attempt to</w:t>
      </w:r>
      <w:r w:rsidR="00C905A7" w:rsidRPr="005C21E7">
        <w:rPr>
          <w:rFonts w:ascii="Times New Roman" w:hAnsi="Times New Roman" w:cs="Times New Roman"/>
          <w:lang w:val="en-GB"/>
        </w:rPr>
        <w:t xml:space="preserve"> </w:t>
      </w:r>
      <w:r w:rsidR="001F45B2" w:rsidRPr="005C21E7">
        <w:rPr>
          <w:rFonts w:ascii="Times New Roman" w:hAnsi="Times New Roman" w:cs="Times New Roman"/>
          <w:lang w:val="en-GB"/>
        </w:rPr>
        <w:t xml:space="preserve">address </w:t>
      </w:r>
      <w:r w:rsidR="00B919D9" w:rsidRPr="005C21E7">
        <w:rPr>
          <w:rFonts w:ascii="Times New Roman" w:hAnsi="Times New Roman" w:cs="Times New Roman"/>
          <w:lang w:val="en-GB"/>
        </w:rPr>
        <w:t xml:space="preserve">the </w:t>
      </w:r>
      <w:r w:rsidR="00030FF9">
        <w:rPr>
          <w:rFonts w:ascii="Times New Roman" w:hAnsi="Times New Roman" w:cs="Times New Roman"/>
          <w:lang w:val="en-GB"/>
        </w:rPr>
        <w:t>essential</w:t>
      </w:r>
      <w:r w:rsidR="00B919D9" w:rsidRPr="005C21E7">
        <w:rPr>
          <w:rFonts w:ascii="Times New Roman" w:hAnsi="Times New Roman" w:cs="Times New Roman"/>
          <w:lang w:val="en-GB"/>
        </w:rPr>
        <w:t xml:space="preserve"> </w:t>
      </w:r>
      <w:r w:rsidR="00162D26">
        <w:rPr>
          <w:rFonts w:ascii="Times New Roman" w:hAnsi="Times New Roman" w:cs="Times New Roman"/>
          <w:lang w:val="en-GB"/>
        </w:rPr>
        <w:t>issue</w:t>
      </w:r>
      <w:r w:rsidR="00B919D9" w:rsidRPr="005C21E7">
        <w:rPr>
          <w:rFonts w:ascii="Times New Roman" w:hAnsi="Times New Roman" w:cs="Times New Roman"/>
          <w:lang w:val="en-GB"/>
        </w:rPr>
        <w:t xml:space="preserve">s </w:t>
      </w:r>
      <w:r w:rsidR="006E4907" w:rsidRPr="005C21E7">
        <w:rPr>
          <w:rFonts w:ascii="Times New Roman" w:hAnsi="Times New Roman" w:cs="Times New Roman"/>
          <w:lang w:val="en-GB"/>
        </w:rPr>
        <w:t xml:space="preserve">in the field, </w:t>
      </w:r>
      <w:r w:rsidR="00E267D7" w:rsidRPr="005C21E7">
        <w:rPr>
          <w:rFonts w:ascii="Times New Roman" w:hAnsi="Times New Roman" w:cs="Times New Roman"/>
          <w:lang w:val="en-GB"/>
        </w:rPr>
        <w:t>we</w:t>
      </w:r>
      <w:r>
        <w:rPr>
          <w:rFonts w:ascii="Times New Roman" w:hAnsi="Times New Roman" w:cs="Times New Roman"/>
          <w:lang w:val="en-GB"/>
        </w:rPr>
        <w:t xml:space="preserve"> have</w:t>
      </w:r>
      <w:r w:rsidR="00E267D7" w:rsidRPr="005C21E7">
        <w:rPr>
          <w:rFonts w:ascii="Times New Roman" w:hAnsi="Times New Roman" w:cs="Times New Roman"/>
          <w:lang w:val="en-GB"/>
        </w:rPr>
        <w:t xml:space="preserve"> </w:t>
      </w:r>
      <w:r w:rsidR="00E267D7" w:rsidRPr="006358A3">
        <w:rPr>
          <w:rFonts w:ascii="Times New Roman" w:hAnsi="Times New Roman" w:cs="Times New Roman"/>
          <w:lang w:val="en-GB"/>
        </w:rPr>
        <w:t xml:space="preserve">developed </w:t>
      </w:r>
      <w:r w:rsidR="00DB5216" w:rsidRPr="006358A3">
        <w:rPr>
          <w:rFonts w:ascii="Times New Roman" w:hAnsi="Times New Roman" w:cs="Times New Roman"/>
          <w:lang w:val="en-GB"/>
        </w:rPr>
        <w:t xml:space="preserve">a fully automatic framework, with the alias </w:t>
      </w:r>
      <w:r w:rsidR="00DB5216" w:rsidRPr="006358A3">
        <w:rPr>
          <w:rFonts w:ascii="Times New Roman" w:hAnsi="Times New Roman" w:cs="Times New Roman"/>
          <w:i/>
          <w:iCs/>
          <w:lang w:val="en-GB"/>
        </w:rPr>
        <w:t>AtriaNet</w:t>
      </w:r>
      <w:r w:rsidR="00DB5216" w:rsidRPr="006358A3">
        <w:rPr>
          <w:rFonts w:ascii="Times New Roman" w:hAnsi="Times New Roman" w:cs="Times New Roman"/>
          <w:lang w:val="en-GB"/>
        </w:rPr>
        <w:t xml:space="preserve">, to analyze </w:t>
      </w:r>
      <w:r w:rsidR="00250D4A">
        <w:rPr>
          <w:rFonts w:ascii="Times New Roman" w:hAnsi="Times New Roman" w:cs="Times New Roman"/>
          <w:lang w:val="en-GB"/>
        </w:rPr>
        <w:t>both</w:t>
      </w:r>
      <w:r w:rsidR="00DB5216" w:rsidRPr="006358A3">
        <w:rPr>
          <w:rFonts w:ascii="Times New Roman" w:hAnsi="Times New Roman" w:cs="Times New Roman"/>
          <w:lang w:val="en-GB"/>
        </w:rPr>
        <w:t xml:space="preserve"> atria</w:t>
      </w:r>
      <w:r w:rsidR="00E76692" w:rsidRPr="006358A3">
        <w:rPr>
          <w:rFonts w:ascii="Times New Roman" w:hAnsi="Times New Roman" w:cs="Times New Roman"/>
          <w:lang w:val="en-GB"/>
        </w:rPr>
        <w:t xml:space="preserve">l chambers </w:t>
      </w:r>
      <w:r w:rsidR="00250D4A">
        <w:rPr>
          <w:rFonts w:ascii="Times New Roman" w:hAnsi="Times New Roman" w:cs="Times New Roman"/>
          <w:lang w:val="en-GB"/>
        </w:rPr>
        <w:t xml:space="preserve">(LA and RA) </w:t>
      </w:r>
      <w:r w:rsidR="00E76692" w:rsidRPr="006358A3">
        <w:rPr>
          <w:rFonts w:ascii="Times New Roman" w:hAnsi="Times New Roman" w:cs="Times New Roman"/>
          <w:lang w:val="en-GB"/>
        </w:rPr>
        <w:t>of the heart</w:t>
      </w:r>
      <w:r w:rsidR="00DB5216" w:rsidRPr="006358A3">
        <w:rPr>
          <w:rFonts w:ascii="Times New Roman" w:hAnsi="Times New Roman" w:cs="Times New Roman"/>
          <w:lang w:val="en-GB"/>
        </w:rPr>
        <w:t>.</w:t>
      </w:r>
      <w:r w:rsidR="00E501EA" w:rsidRPr="006358A3">
        <w:rPr>
          <w:rFonts w:ascii="Times New Roman" w:hAnsi="Times New Roman" w:cs="Times New Roman"/>
          <w:lang w:val="en-GB"/>
        </w:rPr>
        <w:t xml:space="preserve"> </w:t>
      </w:r>
      <w:r w:rsidR="00250D4A">
        <w:rPr>
          <w:rFonts w:ascii="Times New Roman" w:hAnsi="Times New Roman" w:cs="Times New Roman"/>
          <w:lang w:val="en-GB"/>
        </w:rPr>
        <w:t>More importantly, t</w:t>
      </w:r>
      <w:r w:rsidR="00E501EA" w:rsidRPr="006358A3">
        <w:rPr>
          <w:rFonts w:ascii="Times New Roman" w:hAnsi="Times New Roman" w:cs="Times New Roman"/>
          <w:lang w:val="en-GB"/>
        </w:rPr>
        <w:t xml:space="preserve">he computational pipeline </w:t>
      </w:r>
      <w:r w:rsidR="005B6C52">
        <w:rPr>
          <w:rFonts w:ascii="Times New Roman" w:hAnsi="Times New Roman" w:cs="Times New Roman"/>
          <w:lang w:val="en-GB"/>
        </w:rPr>
        <w:t>is the first stand-alone fram</w:t>
      </w:r>
      <w:r w:rsidR="008B0313">
        <w:rPr>
          <w:rFonts w:ascii="Times New Roman" w:hAnsi="Times New Roman" w:cs="Times New Roman"/>
          <w:lang w:val="en-GB"/>
        </w:rPr>
        <w:t>e</w:t>
      </w:r>
      <w:r w:rsidR="005B6C52">
        <w:rPr>
          <w:rFonts w:ascii="Times New Roman" w:hAnsi="Times New Roman" w:cs="Times New Roman"/>
          <w:lang w:val="en-GB"/>
        </w:rPr>
        <w:t>work</w:t>
      </w:r>
      <w:r w:rsidR="00A649D1">
        <w:rPr>
          <w:rFonts w:ascii="Times New Roman" w:hAnsi="Times New Roman" w:cs="Times New Roman"/>
          <w:lang w:val="en-GB"/>
        </w:rPr>
        <w:t xml:space="preserve"> </w:t>
      </w:r>
      <w:r w:rsidR="005B6C52">
        <w:rPr>
          <w:rFonts w:ascii="Times New Roman" w:hAnsi="Times New Roman" w:cs="Times New Roman"/>
          <w:lang w:val="en-GB"/>
        </w:rPr>
        <w:t xml:space="preserve">capable of </w:t>
      </w:r>
      <w:r w:rsidR="00162D26">
        <w:rPr>
          <w:rFonts w:ascii="Times New Roman" w:hAnsi="Times New Roman" w:cs="Times New Roman"/>
          <w:lang w:val="en-GB"/>
        </w:rPr>
        <w:t xml:space="preserve">providing </w:t>
      </w:r>
      <w:r w:rsidR="00162D26" w:rsidRPr="006358A3">
        <w:rPr>
          <w:rFonts w:ascii="Times New Roman" w:hAnsi="Times New Roman" w:cs="Times New Roman"/>
          <w:lang w:val="en-GB"/>
        </w:rPr>
        <w:t xml:space="preserve">cardiac </w:t>
      </w:r>
      <w:r w:rsidR="00162D26">
        <w:rPr>
          <w:rFonts w:ascii="Times New Roman" w:hAnsi="Times New Roman" w:cs="Times New Roman"/>
          <w:lang w:val="en-GB"/>
        </w:rPr>
        <w:t>quantitative phenotyping includ</w:t>
      </w:r>
      <w:r w:rsidR="005B6C52">
        <w:rPr>
          <w:rFonts w:ascii="Times New Roman" w:hAnsi="Times New Roman" w:cs="Times New Roman"/>
          <w:lang w:val="en-GB"/>
        </w:rPr>
        <w:t>ing</w:t>
      </w:r>
      <w:r w:rsidR="00A649D1">
        <w:rPr>
          <w:rFonts w:ascii="Times New Roman" w:hAnsi="Times New Roman" w:cs="Times New Roman"/>
          <w:lang w:val="en-GB"/>
        </w:rPr>
        <w:t xml:space="preserve"> the </w:t>
      </w:r>
      <w:r w:rsidR="00A649D1" w:rsidRPr="006358A3">
        <w:rPr>
          <w:rFonts w:ascii="Times New Roman" w:hAnsi="Times New Roman" w:cs="Times New Roman"/>
          <w:bCs/>
          <w:lang w:val="en-GB" w:eastAsia="zh-CN"/>
        </w:rPr>
        <w:t>anatomical structure, diameter, volume, wall thickness variation, and fibrosis distribution</w:t>
      </w:r>
      <w:r w:rsidR="008533C1">
        <w:rPr>
          <w:rFonts w:ascii="Times New Roman" w:hAnsi="Times New Roman" w:cs="Times New Roman"/>
          <w:bCs/>
          <w:lang w:val="en-GB" w:eastAsia="zh-CN"/>
        </w:rPr>
        <w:t xml:space="preserve"> </w:t>
      </w:r>
      <w:r w:rsidR="00D96D03">
        <w:rPr>
          <w:rFonts w:ascii="Times New Roman" w:hAnsi="Times New Roman" w:cs="Times New Roman"/>
          <w:bCs/>
          <w:lang w:val="en-GB" w:eastAsia="zh-CN"/>
        </w:rPr>
        <w:t>for any cardiac imaging</w:t>
      </w:r>
      <w:r w:rsidR="00A649D1">
        <w:rPr>
          <w:rFonts w:ascii="Times New Roman" w:hAnsi="Times New Roman" w:cs="Times New Roman"/>
          <w:bCs/>
          <w:lang w:val="en-GB" w:eastAsia="zh-CN"/>
        </w:rPr>
        <w:t>.</w:t>
      </w:r>
      <w:r w:rsidR="00154FF8">
        <w:rPr>
          <w:rFonts w:ascii="Times New Roman" w:hAnsi="Times New Roman" w:cs="Times New Roman"/>
          <w:lang w:val="en-GB"/>
        </w:rPr>
        <w:t xml:space="preserve"> </w:t>
      </w:r>
      <w:r w:rsidR="00481D2E">
        <w:rPr>
          <w:rFonts w:ascii="Times New Roman" w:hAnsi="Times New Roman" w:cs="Times New Roman"/>
          <w:lang w:val="en-GB"/>
        </w:rPr>
        <w:t>AtriaNet was developed and</w:t>
      </w:r>
      <w:r w:rsidR="00481D2E" w:rsidRPr="006358A3">
        <w:rPr>
          <w:rFonts w:ascii="Times New Roman" w:hAnsi="Times New Roman" w:cs="Times New Roman"/>
          <w:lang w:val="en-GB"/>
        </w:rPr>
        <w:t xml:space="preserve"> validated on the world’s largest cine</w:t>
      </w:r>
      <w:r w:rsidR="00B06500">
        <w:rPr>
          <w:rFonts w:ascii="Times New Roman" w:hAnsi="Times New Roman" w:cs="Times New Roman"/>
          <w:lang w:val="en-GB"/>
        </w:rPr>
        <w:t>-</w:t>
      </w:r>
      <w:r w:rsidR="00481D2E" w:rsidRPr="006358A3">
        <w:rPr>
          <w:rFonts w:ascii="Times New Roman" w:hAnsi="Times New Roman" w:cs="Times New Roman"/>
          <w:lang w:val="en-GB"/>
        </w:rPr>
        <w:t>MRI and CE-MRI datasets,</w:t>
      </w:r>
      <w:r w:rsidR="003F6BAF">
        <w:rPr>
          <w:rFonts w:ascii="Times New Roman" w:hAnsi="Times New Roman" w:cs="Times New Roman"/>
          <w:lang w:val="en-GB"/>
        </w:rPr>
        <w:t xml:space="preserve"> </w:t>
      </w:r>
      <w:r w:rsidR="00E2525E">
        <w:rPr>
          <w:rFonts w:ascii="Times New Roman" w:hAnsi="Times New Roman" w:cs="Times New Roman"/>
          <w:lang w:val="en-GB"/>
        </w:rPr>
        <w:t>UK Biobank and University of Utah</w:t>
      </w:r>
      <w:r w:rsidR="003F6BAF">
        <w:rPr>
          <w:rFonts w:ascii="Times New Roman" w:hAnsi="Times New Roman" w:cs="Times New Roman"/>
          <w:lang w:val="en-GB"/>
        </w:rPr>
        <w:t xml:space="preserve">, </w:t>
      </w:r>
      <w:r w:rsidR="003F6BAF" w:rsidRPr="006358A3">
        <w:rPr>
          <w:rFonts w:ascii="Times New Roman" w:hAnsi="Times New Roman" w:cs="Times New Roman"/>
          <w:lang w:val="en-GB"/>
        </w:rPr>
        <w:t>and has the potential to be extended to other cardiac structures in a wider context</w:t>
      </w:r>
      <w:r w:rsidR="00672B74">
        <w:rPr>
          <w:rFonts w:ascii="Times New Roman" w:hAnsi="Times New Roman" w:cs="Times New Roman"/>
          <w:lang w:val="en-GB"/>
        </w:rPr>
        <w:t xml:space="preserve">. </w:t>
      </w:r>
      <w:r w:rsidR="00471212" w:rsidRPr="00294236">
        <w:rPr>
          <w:rFonts w:ascii="Times New Roman" w:hAnsi="Times New Roman" w:cs="Times New Roman"/>
          <w:lang w:val="en-GB"/>
        </w:rPr>
        <w:t>More importantly,</w:t>
      </w:r>
      <w:r w:rsidR="00C63DBE">
        <w:rPr>
          <w:rFonts w:ascii="Times New Roman" w:hAnsi="Times New Roman" w:cs="Times New Roman"/>
          <w:lang w:val="en-GB"/>
        </w:rPr>
        <w:t xml:space="preserve"> </w:t>
      </w:r>
      <w:r w:rsidR="00C63DBE">
        <w:rPr>
          <w:rFonts w:ascii="Times New Roman" w:hAnsi="Times New Roman" w:cs="Times New Roman"/>
          <w:bCs/>
          <w:lang w:val="en-GB" w:eastAsia="zh-CN"/>
        </w:rPr>
        <w:t>w</w:t>
      </w:r>
      <w:r w:rsidR="00C04295">
        <w:rPr>
          <w:rFonts w:ascii="Times New Roman" w:hAnsi="Times New Roman" w:cs="Times New Roman"/>
          <w:bCs/>
          <w:lang w:val="en-GB" w:eastAsia="zh-CN"/>
        </w:rPr>
        <w:t xml:space="preserve">e further validated the proposed method </w:t>
      </w:r>
      <w:r w:rsidR="00F03539">
        <w:rPr>
          <w:rFonts w:ascii="Times New Roman" w:hAnsi="Times New Roman" w:cs="Times New Roman"/>
          <w:bCs/>
          <w:lang w:val="en-GB" w:eastAsia="zh-CN"/>
        </w:rPr>
        <w:t>for its</w:t>
      </w:r>
      <w:r w:rsidR="00CE4D61">
        <w:rPr>
          <w:rFonts w:ascii="Times New Roman" w:hAnsi="Times New Roman" w:cs="Times New Roman"/>
          <w:bCs/>
          <w:lang w:val="en-GB" w:eastAsia="zh-CN"/>
        </w:rPr>
        <w:t xml:space="preserve"> clinical</w:t>
      </w:r>
      <w:r w:rsidR="00C04295">
        <w:rPr>
          <w:rFonts w:ascii="Times New Roman" w:hAnsi="Times New Roman" w:cs="Times New Roman"/>
          <w:bCs/>
          <w:lang w:val="en-GB" w:eastAsia="zh-CN"/>
        </w:rPr>
        <w:t xml:space="preserve"> efficacy </w:t>
      </w:r>
      <w:r w:rsidR="00EF481F">
        <w:rPr>
          <w:rFonts w:ascii="Times New Roman" w:hAnsi="Times New Roman" w:cs="Times New Roman"/>
          <w:bCs/>
          <w:lang w:val="en-GB" w:eastAsia="zh-CN"/>
        </w:rPr>
        <w:t>in</w:t>
      </w:r>
      <w:r w:rsidR="00C04295">
        <w:rPr>
          <w:rFonts w:ascii="Times New Roman" w:hAnsi="Times New Roman" w:cs="Times New Roman"/>
          <w:bCs/>
          <w:lang w:val="en-GB" w:eastAsia="zh-CN"/>
        </w:rPr>
        <w:t xml:space="preserve"> </w:t>
      </w:r>
      <w:r w:rsidR="007C25D9">
        <w:rPr>
          <w:rFonts w:ascii="Times New Roman" w:hAnsi="Times New Roman" w:cs="Times New Roman"/>
          <w:lang w:val="en-GB"/>
        </w:rPr>
        <w:t>guiding the</w:t>
      </w:r>
      <w:r w:rsidR="007C25D9" w:rsidRPr="00294236">
        <w:rPr>
          <w:rFonts w:ascii="Times New Roman" w:hAnsi="Times New Roman" w:cs="Times New Roman"/>
          <w:lang w:val="en-GB"/>
        </w:rPr>
        <w:t xml:space="preserve"> t</w:t>
      </w:r>
      <w:r w:rsidR="007C25D9">
        <w:rPr>
          <w:rFonts w:ascii="Times New Roman" w:hAnsi="Times New Roman" w:cs="Times New Roman"/>
          <w:lang w:val="en-GB"/>
        </w:rPr>
        <w:t>r</w:t>
      </w:r>
      <w:r w:rsidR="007C25D9" w:rsidRPr="00294236">
        <w:rPr>
          <w:rFonts w:ascii="Times New Roman" w:hAnsi="Times New Roman" w:cs="Times New Roman"/>
          <w:lang w:val="en-GB"/>
        </w:rPr>
        <w:t xml:space="preserve">eatment of AF, the most common cardiac </w:t>
      </w:r>
      <w:r w:rsidR="0027654F" w:rsidRPr="00294236">
        <w:rPr>
          <w:rFonts w:ascii="Times New Roman" w:hAnsi="Times New Roman" w:cs="Times New Roman"/>
          <w:lang w:val="en-GB"/>
        </w:rPr>
        <w:t>arrhythmia</w:t>
      </w:r>
      <w:r w:rsidR="00D8180C">
        <w:rPr>
          <w:rFonts w:ascii="Times New Roman" w:hAnsi="Times New Roman" w:cs="Times New Roman"/>
          <w:lang w:val="en-GB"/>
        </w:rPr>
        <w:t>. We were the first to</w:t>
      </w:r>
      <w:r w:rsidR="00FB6779">
        <w:rPr>
          <w:rFonts w:ascii="Times New Roman" w:hAnsi="Times New Roman" w:cs="Times New Roman"/>
          <w:lang w:val="en-GB"/>
        </w:rPr>
        <w:t xml:space="preserve"> automatically</w:t>
      </w:r>
      <w:r w:rsidR="00D8180C">
        <w:rPr>
          <w:rFonts w:ascii="Times New Roman" w:hAnsi="Times New Roman" w:cs="Times New Roman"/>
          <w:lang w:val="en-GB"/>
        </w:rPr>
        <w:t xml:space="preserve"> phenotype</w:t>
      </w:r>
      <w:r w:rsidR="00B51EBB">
        <w:rPr>
          <w:rFonts w:ascii="Times New Roman" w:hAnsi="Times New Roman" w:cs="Times New Roman"/>
          <w:lang w:val="en-GB"/>
        </w:rPr>
        <w:t xml:space="preserve"> both atrial chambers </w:t>
      </w:r>
      <w:r w:rsidR="00010199">
        <w:rPr>
          <w:rFonts w:ascii="Times New Roman" w:hAnsi="Times New Roman" w:cs="Times New Roman"/>
          <w:lang w:val="en-GB"/>
        </w:rPr>
        <w:t xml:space="preserve">from CE-MRIs </w:t>
      </w:r>
      <w:r w:rsidR="00B51EBB">
        <w:rPr>
          <w:rFonts w:ascii="Times New Roman" w:hAnsi="Times New Roman" w:cs="Times New Roman"/>
          <w:lang w:val="en-GB"/>
        </w:rPr>
        <w:t>as AF is a bi-atrial disease</w:t>
      </w:r>
      <w:r w:rsidR="005D3533">
        <w:rPr>
          <w:rFonts w:ascii="Times New Roman" w:hAnsi="Times New Roman" w:cs="Times New Roman"/>
          <w:lang w:val="en-GB"/>
        </w:rPr>
        <w:t xml:space="preserve"> and prior studies are focused on the LA only</w:t>
      </w:r>
      <w:r w:rsidR="007C25D9" w:rsidRPr="00294236">
        <w:rPr>
          <w:rFonts w:ascii="Times New Roman" w:hAnsi="Times New Roman" w:cs="Times New Roman"/>
          <w:lang w:val="en-GB"/>
        </w:rPr>
        <w:t>.</w:t>
      </w:r>
      <w:r w:rsidR="00471212">
        <w:rPr>
          <w:rFonts w:ascii="Times New Roman" w:hAnsi="Times New Roman" w:cs="Times New Roman"/>
          <w:lang w:val="en-GB"/>
        </w:rPr>
        <w:t xml:space="preserve"> </w:t>
      </w:r>
      <w:r w:rsidR="00F12B65">
        <w:rPr>
          <w:rFonts w:ascii="Times New Roman" w:hAnsi="Times New Roman" w:cs="Times New Roman"/>
          <w:lang w:val="en-GB"/>
        </w:rPr>
        <w:t>Our framework</w:t>
      </w:r>
      <w:r w:rsidR="00FC6116" w:rsidRPr="00294236">
        <w:rPr>
          <w:rFonts w:ascii="Times New Roman" w:hAnsi="Times New Roman" w:cs="Times New Roman"/>
          <w:lang w:val="en-GB"/>
        </w:rPr>
        <w:t xml:space="preserve"> </w:t>
      </w:r>
      <w:r w:rsidR="00DB7829">
        <w:rPr>
          <w:rFonts w:ascii="Times New Roman" w:hAnsi="Times New Roman" w:cs="Times New Roman"/>
          <w:lang w:val="en-GB"/>
        </w:rPr>
        <w:t>was</w:t>
      </w:r>
      <w:r w:rsidR="00A747B2" w:rsidRPr="00294236">
        <w:rPr>
          <w:rFonts w:ascii="Times New Roman" w:hAnsi="Times New Roman" w:cs="Times New Roman"/>
          <w:lang w:val="en-GB"/>
        </w:rPr>
        <w:t xml:space="preserve"> tested </w:t>
      </w:r>
      <w:r w:rsidR="001904B4" w:rsidRPr="00294236">
        <w:rPr>
          <w:rFonts w:ascii="Times New Roman" w:hAnsi="Times New Roman" w:cs="Times New Roman"/>
          <w:lang w:val="en-GB"/>
        </w:rPr>
        <w:t>on a</w:t>
      </w:r>
      <w:r w:rsidR="00162D26">
        <w:rPr>
          <w:rFonts w:ascii="Times New Roman" w:hAnsi="Times New Roman" w:cs="Times New Roman"/>
          <w:lang w:val="en-GB"/>
        </w:rPr>
        <w:t>n independent</w:t>
      </w:r>
      <w:r w:rsidR="00617337">
        <w:rPr>
          <w:rFonts w:ascii="Times New Roman" w:hAnsi="Times New Roman" w:cs="Times New Roman"/>
          <w:lang w:val="en-GB"/>
        </w:rPr>
        <w:t xml:space="preserve"> </w:t>
      </w:r>
      <w:r w:rsidR="001904B4" w:rsidRPr="00294236">
        <w:rPr>
          <w:rFonts w:ascii="Times New Roman" w:hAnsi="Times New Roman" w:cs="Times New Roman"/>
          <w:lang w:val="en-GB"/>
        </w:rPr>
        <w:t xml:space="preserve">clinical </w:t>
      </w:r>
      <w:r w:rsidR="00D419E9">
        <w:rPr>
          <w:rFonts w:ascii="Times New Roman" w:hAnsi="Times New Roman" w:cs="Times New Roman"/>
          <w:lang w:val="en-GB"/>
        </w:rPr>
        <w:t xml:space="preserve">MRI </w:t>
      </w:r>
      <w:r w:rsidR="003548EE" w:rsidRPr="00294236">
        <w:rPr>
          <w:rFonts w:ascii="Times New Roman" w:hAnsi="Times New Roman" w:cs="Times New Roman"/>
          <w:lang w:val="en-GB"/>
        </w:rPr>
        <w:t>dataset</w:t>
      </w:r>
      <w:r w:rsidR="003548EE" w:rsidRPr="00294236">
        <w:rPr>
          <w:rFonts w:ascii="Times New Roman" w:hAnsi="Times New Roman" w:cs="Times New Roman"/>
          <w:bCs/>
          <w:lang w:val="en-GB" w:eastAsia="zh-CN"/>
        </w:rPr>
        <w:t xml:space="preserve"> </w:t>
      </w:r>
      <w:r w:rsidR="00250D4A">
        <w:rPr>
          <w:rFonts w:ascii="Times New Roman" w:hAnsi="Times New Roman" w:cs="Times New Roman"/>
          <w:bCs/>
          <w:lang w:val="en-GB" w:eastAsia="zh-CN"/>
        </w:rPr>
        <w:t xml:space="preserve">at </w:t>
      </w:r>
      <w:r w:rsidR="00250D4A">
        <w:rPr>
          <w:rFonts w:ascii="Times New Roman" w:hAnsi="Times New Roman" w:cs="Times New Roman"/>
        </w:rPr>
        <w:t xml:space="preserve">Waikato Hospital </w:t>
      </w:r>
      <w:r w:rsidR="003548EE" w:rsidRPr="002A0A65">
        <w:rPr>
          <w:rFonts w:ascii="Times New Roman" w:hAnsi="Times New Roman" w:cs="Times New Roman"/>
          <w:bCs/>
          <w:lang w:val="en-GB" w:eastAsia="zh-CN"/>
        </w:rPr>
        <w:t xml:space="preserve">to demonstrate its applicability on </w:t>
      </w:r>
      <w:r w:rsidR="00B6211B" w:rsidRPr="002A0A65">
        <w:rPr>
          <w:rFonts w:ascii="Times New Roman" w:hAnsi="Times New Roman" w:cs="Times New Roman"/>
          <w:bCs/>
          <w:lang w:val="en-GB" w:eastAsia="zh-CN"/>
        </w:rPr>
        <w:t>cross</w:t>
      </w:r>
      <w:r w:rsidR="003548EE" w:rsidRPr="002A0A65">
        <w:rPr>
          <w:rFonts w:ascii="Times New Roman" w:hAnsi="Times New Roman" w:cs="Times New Roman"/>
          <w:bCs/>
          <w:lang w:val="en-GB" w:eastAsia="zh-CN"/>
        </w:rPr>
        <w:t>-centre</w:t>
      </w:r>
      <w:r w:rsidR="00063E1D">
        <w:rPr>
          <w:rFonts w:ascii="Times New Roman" w:hAnsi="Times New Roman" w:cs="Times New Roman"/>
          <w:bCs/>
          <w:lang w:val="en-GB" w:eastAsia="zh-CN"/>
        </w:rPr>
        <w:t xml:space="preserve"> imaging</w:t>
      </w:r>
      <w:r w:rsidR="00D96DD1">
        <w:rPr>
          <w:rFonts w:ascii="Times New Roman" w:hAnsi="Times New Roman" w:cs="Times New Roman"/>
          <w:bCs/>
          <w:lang w:val="en-GB" w:eastAsia="zh-CN"/>
        </w:rPr>
        <w:fldChar w:fldCharType="begin"/>
      </w:r>
      <w:r w:rsidR="00D96DD1">
        <w:rPr>
          <w:rFonts w:ascii="Times New Roman" w:hAnsi="Times New Roman" w:cs="Times New Roman"/>
          <w:bCs/>
          <w:lang w:val="en-GB" w:eastAsia="zh-CN"/>
        </w:rPr>
        <w:instrText xml:space="preserve"> ADDIN EN.CITE &lt;EndNote&gt;&lt;Cite&gt;&lt;Author&gt;Foo&lt;/Author&gt;&lt;Year&gt;2020&lt;/Year&gt;&lt;RecNum&gt;71&lt;/RecNum&gt;&lt;DisplayText&gt;&lt;style face="superscript"&gt;21&lt;/style&gt;&lt;/DisplayText&gt;&lt;record&gt;&lt;rec-number&gt;71&lt;/rec-number&gt;&lt;foreign-keys&gt;&lt;key app="EN" db-id="esp9pvwpfez9fmedsto5r9edftzzw22wd5vf" timestamp="1630299513"&gt;71&lt;/key&gt;&lt;/foreign-keys&gt;&lt;ref-type name="Journal Article"&gt;17&lt;/ref-type&gt;&lt;contributors&gt;&lt;authors&gt;&lt;author&gt;Foo, Fang Shawn&lt;/author&gt;&lt;author&gt;Poppe, Katrina K&lt;/author&gt;&lt;author&gt;Lee, Mildred&lt;/author&gt;&lt;author&gt;Clare, Geoffrey C&lt;/author&gt;&lt;author&gt;St</w:instrText>
      </w:r>
      <w:r w:rsidR="00D96DD1">
        <w:rPr>
          <w:rFonts w:ascii="Times New Roman" w:hAnsi="Times New Roman" w:cs="Times New Roman" w:hint="eastAsia"/>
          <w:bCs/>
          <w:lang w:val="en-GB" w:eastAsia="zh-CN"/>
        </w:rPr>
        <w:instrText>iles, Martin K&lt;/author&gt;&lt;author&gt;Looi, Khang</w:instrText>
      </w:r>
      <w:r w:rsidR="00D96DD1">
        <w:rPr>
          <w:rFonts w:ascii="Times New Roman" w:hAnsi="Times New Roman" w:cs="Times New Roman" w:hint="eastAsia"/>
          <w:bCs/>
          <w:lang w:val="en-GB" w:eastAsia="zh-CN"/>
        </w:rPr>
        <w:instrText>‐</w:instrText>
      </w:r>
      <w:r w:rsidR="00D96DD1">
        <w:rPr>
          <w:rFonts w:ascii="Times New Roman" w:hAnsi="Times New Roman" w:cs="Times New Roman" w:hint="eastAsia"/>
          <w:bCs/>
          <w:lang w:val="en-GB" w:eastAsia="zh-CN"/>
        </w:rPr>
        <w:instrText>Li&lt;/author&gt;&lt;author&gt;Webber, Matthew&lt;/author&gt;&lt;author&gt;Boddington, Dean&lt;/author&gt;&lt;author&gt;Jackson, Rod&lt;/author&gt;&lt;author&gt;Kerr, Andrew J&lt;/author&gt;&lt;/authors&gt;&lt;/contributors&gt;&lt;titles&gt;&lt;title&gt;Regional variation in cardiac implantable electronic device implants trends in New Zealand over the past decade (ANZACS</w:instrText>
      </w:r>
      <w:r w:rsidR="00D96DD1">
        <w:rPr>
          <w:rFonts w:ascii="Times New Roman" w:hAnsi="Times New Roman" w:cs="Times New Roman" w:hint="eastAsia"/>
          <w:bCs/>
          <w:lang w:val="en-GB" w:eastAsia="zh-CN"/>
        </w:rPr>
        <w:instrText>‐</w:instrText>
      </w:r>
      <w:r w:rsidR="00D96DD1">
        <w:rPr>
          <w:rFonts w:ascii="Times New Roman" w:hAnsi="Times New Roman" w:cs="Times New Roman" w:hint="eastAsia"/>
          <w:bCs/>
          <w:lang w:val="en-GB" w:eastAsia="zh-CN"/>
        </w:rPr>
        <w:instrText>QI 54)&lt;/title&gt;&lt;secondary-title&gt;Internal Medicine Journal&lt;/secondary-title&gt;&lt;/titles&gt;&lt;periodical&gt;&lt;full-title&gt;Internal Medicine Journal&lt;/full-title&gt;&lt;/periodical&gt;&lt;dates&gt;&lt;year&gt;</w:instrText>
      </w:r>
      <w:r w:rsidR="00D96DD1">
        <w:rPr>
          <w:rFonts w:ascii="Times New Roman" w:hAnsi="Times New Roman" w:cs="Times New Roman"/>
          <w:bCs/>
          <w:lang w:val="en-GB" w:eastAsia="zh-CN"/>
        </w:rPr>
        <w:instrText>2020&lt;/year&gt;&lt;/dates&gt;&lt;isbn&gt;1444-0903&lt;/isbn&gt;&lt;urls&gt;&lt;/urls&gt;&lt;/record&gt;&lt;/Cite&gt;&lt;/EndNote&gt;</w:instrText>
      </w:r>
      <w:r w:rsidR="00D96DD1">
        <w:rPr>
          <w:rFonts w:ascii="Times New Roman" w:hAnsi="Times New Roman" w:cs="Times New Roman"/>
          <w:bCs/>
          <w:lang w:val="en-GB" w:eastAsia="zh-CN"/>
        </w:rPr>
        <w:fldChar w:fldCharType="separate"/>
      </w:r>
      <w:r w:rsidR="00D96DD1" w:rsidRPr="00D96DD1">
        <w:rPr>
          <w:rFonts w:ascii="Times New Roman" w:hAnsi="Times New Roman" w:cs="Times New Roman"/>
          <w:bCs/>
          <w:noProof/>
          <w:vertAlign w:val="superscript"/>
          <w:lang w:val="en-GB" w:eastAsia="zh-CN"/>
        </w:rPr>
        <w:t>21</w:t>
      </w:r>
      <w:r w:rsidR="00D96DD1">
        <w:rPr>
          <w:rFonts w:ascii="Times New Roman" w:hAnsi="Times New Roman" w:cs="Times New Roman"/>
          <w:bCs/>
          <w:lang w:val="en-GB" w:eastAsia="zh-CN"/>
        </w:rPr>
        <w:fldChar w:fldCharType="end"/>
      </w:r>
      <w:r w:rsidR="003548EE" w:rsidRPr="002A0A65">
        <w:rPr>
          <w:rFonts w:ascii="Times New Roman" w:hAnsi="Times New Roman" w:cs="Times New Roman"/>
          <w:bCs/>
          <w:lang w:val="en-GB" w:eastAsia="zh-CN"/>
        </w:rPr>
        <w:t>.</w:t>
      </w:r>
      <w:r w:rsidR="007A1596" w:rsidRPr="002A0A65">
        <w:rPr>
          <w:rFonts w:ascii="Times New Roman" w:hAnsi="Times New Roman" w:cs="Times New Roman"/>
          <w:bCs/>
          <w:lang w:val="en-GB" w:eastAsia="zh-CN"/>
        </w:rPr>
        <w:t xml:space="preserve"> </w:t>
      </w:r>
      <w:r w:rsidR="000F3926">
        <w:rPr>
          <w:rFonts w:ascii="Times New Roman" w:hAnsi="Times New Roman" w:cs="Times New Roman"/>
          <w:bCs/>
          <w:lang w:val="en-GB" w:eastAsia="zh-CN"/>
        </w:rPr>
        <w:t>We also</w:t>
      </w:r>
      <w:r w:rsidR="00521FDB">
        <w:rPr>
          <w:rFonts w:ascii="Times New Roman" w:hAnsi="Times New Roman" w:cs="Times New Roman"/>
          <w:bCs/>
          <w:lang w:val="en-GB" w:eastAsia="zh-CN"/>
        </w:rPr>
        <w:t xml:space="preserve"> </w:t>
      </w:r>
      <w:r w:rsidR="00DE57BC">
        <w:rPr>
          <w:rFonts w:ascii="Times New Roman" w:hAnsi="Times New Roman" w:cs="Times New Roman"/>
          <w:bCs/>
          <w:lang w:val="en-GB" w:eastAsia="zh-CN"/>
        </w:rPr>
        <w:t xml:space="preserve">validated the </w:t>
      </w:r>
      <w:r w:rsidR="00751C2A">
        <w:rPr>
          <w:rFonts w:ascii="Times New Roman" w:hAnsi="Times New Roman" w:cs="Times New Roman"/>
          <w:bCs/>
          <w:lang w:val="en-GB" w:eastAsia="zh-CN"/>
        </w:rPr>
        <w:t>accuracy of AtriaNet in estimating clinical</w:t>
      </w:r>
      <w:r w:rsidR="00DC566B">
        <w:rPr>
          <w:rFonts w:ascii="Times New Roman" w:hAnsi="Times New Roman" w:cs="Times New Roman"/>
          <w:bCs/>
          <w:lang w:val="en-GB" w:eastAsia="zh-CN"/>
        </w:rPr>
        <w:t xml:space="preserve"> </w:t>
      </w:r>
      <w:r w:rsidR="00CB3B5A">
        <w:rPr>
          <w:rFonts w:ascii="Times New Roman" w:hAnsi="Times New Roman" w:cs="Times New Roman"/>
          <w:bCs/>
          <w:lang w:val="en-GB" w:eastAsia="zh-CN"/>
        </w:rPr>
        <w:t>biomarkers</w:t>
      </w:r>
      <w:r w:rsidR="00751C2A">
        <w:rPr>
          <w:rFonts w:ascii="Times New Roman" w:hAnsi="Times New Roman" w:cs="Times New Roman"/>
          <w:bCs/>
          <w:lang w:val="en-GB" w:eastAsia="zh-CN"/>
        </w:rPr>
        <w:t xml:space="preserve"> </w:t>
      </w:r>
      <w:r w:rsidR="00DC566B">
        <w:rPr>
          <w:rFonts w:ascii="Times New Roman" w:hAnsi="Times New Roman" w:cs="Times New Roman"/>
          <w:bCs/>
          <w:lang w:val="en-GB" w:eastAsia="zh-CN"/>
        </w:rPr>
        <w:t xml:space="preserve">by comparing the predictions to </w:t>
      </w:r>
      <w:r w:rsidR="009470A4" w:rsidRPr="00B02506">
        <w:rPr>
          <w:rFonts w:ascii="Times New Roman" w:hAnsi="Times New Roman" w:cs="Times New Roman"/>
          <w:bCs/>
          <w:lang w:val="en-GB" w:eastAsia="zh-CN"/>
        </w:rPr>
        <w:t>patient</w:t>
      </w:r>
      <w:r w:rsidR="00DD095A" w:rsidRPr="00B02506">
        <w:rPr>
          <w:rFonts w:ascii="Times New Roman" w:hAnsi="Times New Roman" w:cs="Times New Roman"/>
          <w:bCs/>
          <w:lang w:val="en-GB" w:eastAsia="zh-CN"/>
        </w:rPr>
        <w:t xml:space="preserve"> biomarkers</w:t>
      </w:r>
      <w:r w:rsidR="00092A0D" w:rsidRPr="00B02506">
        <w:rPr>
          <w:rFonts w:ascii="Times New Roman" w:hAnsi="Times New Roman" w:cs="Times New Roman"/>
          <w:bCs/>
          <w:lang w:val="en-GB" w:eastAsia="zh-CN"/>
        </w:rPr>
        <w:t xml:space="preserve"> </w:t>
      </w:r>
      <w:r w:rsidR="008373E2" w:rsidRPr="00B02506">
        <w:rPr>
          <w:rFonts w:ascii="Times New Roman" w:hAnsi="Times New Roman" w:cs="Times New Roman"/>
          <w:bCs/>
          <w:lang w:val="en-GB" w:eastAsia="zh-CN"/>
        </w:rPr>
        <w:t xml:space="preserve">recorded </w:t>
      </w:r>
      <w:r w:rsidR="00E815FF">
        <w:rPr>
          <w:rFonts w:ascii="Times New Roman" w:hAnsi="Times New Roman" w:cs="Times New Roman"/>
          <w:bCs/>
          <w:lang w:val="en-GB" w:eastAsia="zh-CN"/>
        </w:rPr>
        <w:t>during</w:t>
      </w:r>
      <w:r w:rsidR="0040379E">
        <w:rPr>
          <w:rFonts w:ascii="Times New Roman" w:hAnsi="Times New Roman" w:cs="Times New Roman"/>
          <w:bCs/>
          <w:lang w:val="en-GB" w:eastAsia="zh-CN"/>
        </w:rPr>
        <w:t xml:space="preserve"> clinical practic</w:t>
      </w:r>
      <w:r w:rsidRPr="00B02506">
        <w:rPr>
          <w:rFonts w:ascii="Times New Roman" w:hAnsi="Times New Roman" w:cs="Times New Roman"/>
          <w:bCs/>
          <w:lang w:val="en-GB" w:eastAsia="zh-CN"/>
        </w:rPr>
        <w:t>e</w:t>
      </w:r>
      <w:r w:rsidR="00266A26">
        <w:rPr>
          <w:rFonts w:ascii="Times New Roman" w:hAnsi="Times New Roman" w:cs="Times New Roman"/>
          <w:bCs/>
          <w:lang w:val="en-GB" w:eastAsia="zh-CN"/>
        </w:rPr>
        <w:t>s</w:t>
      </w:r>
      <w:r w:rsidR="000A2779" w:rsidRPr="00B02506">
        <w:rPr>
          <w:rFonts w:ascii="Times New Roman" w:hAnsi="Times New Roman" w:cs="Times New Roman"/>
          <w:bCs/>
          <w:lang w:val="en-GB" w:eastAsia="zh-CN"/>
        </w:rPr>
        <w:t xml:space="preserve"> </w:t>
      </w:r>
      <w:r w:rsidR="0048549B">
        <w:rPr>
          <w:rFonts w:ascii="Times New Roman" w:hAnsi="Times New Roman" w:cs="Times New Roman"/>
          <w:bCs/>
          <w:lang w:val="en-GB" w:eastAsia="zh-CN"/>
        </w:rPr>
        <w:t>alongside</w:t>
      </w:r>
      <w:r w:rsidR="000A2779" w:rsidRPr="00B02506">
        <w:rPr>
          <w:rFonts w:ascii="Times New Roman" w:hAnsi="Times New Roman" w:cs="Times New Roman"/>
          <w:bCs/>
          <w:lang w:val="en-GB" w:eastAsia="zh-CN"/>
        </w:rPr>
        <w:t xml:space="preserve"> the MRI</w:t>
      </w:r>
      <w:r w:rsidR="00422576" w:rsidRPr="00B02506">
        <w:rPr>
          <w:rFonts w:ascii="Times New Roman" w:hAnsi="Times New Roman" w:cs="Times New Roman"/>
          <w:bCs/>
          <w:lang w:val="en-GB" w:eastAsia="zh-CN"/>
        </w:rPr>
        <w:t xml:space="preserve"> </w:t>
      </w:r>
      <w:r w:rsidR="00F1014B" w:rsidRPr="00B02506">
        <w:rPr>
          <w:rFonts w:ascii="Times New Roman" w:hAnsi="Times New Roman" w:cs="Times New Roman"/>
          <w:bCs/>
          <w:lang w:val="en-GB" w:eastAsia="zh-CN"/>
        </w:rPr>
        <w:t>acquisition</w:t>
      </w:r>
      <w:r w:rsidR="00151C6D">
        <w:rPr>
          <w:rFonts w:ascii="Times New Roman" w:hAnsi="Times New Roman" w:cs="Times New Roman"/>
          <w:bCs/>
          <w:lang w:val="en-GB" w:eastAsia="zh-CN"/>
        </w:rPr>
        <w:t>.</w:t>
      </w:r>
    </w:p>
    <w:p w14:paraId="4275CE04" w14:textId="77777777" w:rsidR="0086533D" w:rsidRDefault="00D3717A" w:rsidP="0048607A">
      <w:pPr>
        <w:spacing w:after="0" w:line="240" w:lineRule="auto"/>
        <w:ind w:firstLine="420"/>
        <w:jc w:val="both"/>
        <w:rPr>
          <w:rFonts w:ascii="Times New Roman" w:hAnsi="Times New Roman" w:cs="Times New Roman"/>
          <w:bCs/>
          <w:lang w:val="en-GB" w:eastAsia="zh-CN"/>
        </w:rPr>
      </w:pPr>
      <w:r>
        <w:rPr>
          <w:rFonts w:ascii="Times New Roman" w:hAnsi="Times New Roman" w:cs="Times New Roman"/>
          <w:bCs/>
          <w:lang w:val="en-GB" w:eastAsia="zh-CN"/>
        </w:rPr>
        <w:t xml:space="preserve"> </w:t>
      </w:r>
      <w:r w:rsidR="0066458E">
        <w:rPr>
          <w:rFonts w:ascii="Times New Roman" w:hAnsi="Times New Roman" w:cs="Times New Roman"/>
          <w:bCs/>
          <w:lang w:val="en-GB" w:eastAsia="zh-CN"/>
        </w:rPr>
        <w:t>When compared with other a</w:t>
      </w:r>
      <w:r w:rsidR="00162D26">
        <w:rPr>
          <w:rFonts w:ascii="Times New Roman" w:hAnsi="Times New Roman" w:cs="Times New Roman"/>
          <w:bCs/>
          <w:lang w:val="en-GB" w:eastAsia="zh-CN"/>
        </w:rPr>
        <w:t>pproache</w:t>
      </w:r>
      <w:r w:rsidR="0066458E">
        <w:rPr>
          <w:rFonts w:ascii="Times New Roman" w:hAnsi="Times New Roman" w:cs="Times New Roman"/>
          <w:bCs/>
          <w:lang w:val="en-GB" w:eastAsia="zh-CN"/>
        </w:rPr>
        <w:t xml:space="preserve">s in the field, the </w:t>
      </w:r>
      <w:r>
        <w:rPr>
          <w:rFonts w:ascii="Times New Roman" w:hAnsi="Times New Roman" w:cs="Times New Roman"/>
          <w:bCs/>
          <w:lang w:val="en-GB" w:eastAsia="zh-CN"/>
        </w:rPr>
        <w:t xml:space="preserve">AtriaNet framework </w:t>
      </w:r>
      <w:r w:rsidR="00162D26">
        <w:rPr>
          <w:rFonts w:ascii="Times New Roman" w:hAnsi="Times New Roman" w:cs="Times New Roman"/>
          <w:bCs/>
          <w:lang w:val="en-GB" w:eastAsia="zh-CN"/>
        </w:rPr>
        <w:t>demonstrates</w:t>
      </w:r>
      <w:r w:rsidR="00401F16">
        <w:rPr>
          <w:rFonts w:ascii="Times New Roman" w:hAnsi="Times New Roman" w:cs="Times New Roman"/>
          <w:bCs/>
          <w:lang w:val="en-GB" w:eastAsia="zh-CN"/>
        </w:rPr>
        <w:t xml:space="preserve"> </w:t>
      </w:r>
      <w:r w:rsidR="0066458E">
        <w:rPr>
          <w:rFonts w:ascii="Times New Roman" w:hAnsi="Times New Roman" w:cs="Times New Roman"/>
          <w:bCs/>
          <w:lang w:val="en-GB" w:eastAsia="zh-CN"/>
        </w:rPr>
        <w:t>multiple advantages and improvements</w:t>
      </w:r>
      <w:r w:rsidR="00067607">
        <w:rPr>
          <w:rFonts w:ascii="Times New Roman" w:hAnsi="Times New Roman" w:cs="Times New Roman"/>
          <w:bCs/>
          <w:lang w:val="en-GB" w:eastAsia="zh-CN"/>
        </w:rPr>
        <w:t xml:space="preserve">. </w:t>
      </w:r>
      <w:r w:rsidR="0066458E">
        <w:rPr>
          <w:rFonts w:ascii="Times New Roman" w:hAnsi="Times New Roman" w:cs="Times New Roman"/>
          <w:bCs/>
          <w:lang w:val="en-GB" w:eastAsia="zh-CN"/>
        </w:rPr>
        <w:t>T</w:t>
      </w:r>
      <w:r w:rsidR="00067607">
        <w:rPr>
          <w:rFonts w:ascii="Times New Roman" w:hAnsi="Times New Roman" w:cs="Times New Roman"/>
          <w:bCs/>
          <w:lang w:val="en-GB" w:eastAsia="zh-CN"/>
        </w:rPr>
        <w:t xml:space="preserve">he </w:t>
      </w:r>
      <w:r>
        <w:rPr>
          <w:rFonts w:ascii="Times New Roman" w:hAnsi="Times New Roman" w:cs="Times New Roman"/>
          <w:bCs/>
          <w:lang w:val="en-GB" w:eastAsia="zh-CN"/>
        </w:rPr>
        <w:t>design</w:t>
      </w:r>
      <w:r w:rsidR="00067607">
        <w:rPr>
          <w:rFonts w:ascii="Times New Roman" w:hAnsi="Times New Roman" w:cs="Times New Roman"/>
          <w:bCs/>
          <w:lang w:val="en-GB" w:eastAsia="zh-CN"/>
        </w:rPr>
        <w:t xml:space="preserve">ed CNN architecture is </w:t>
      </w:r>
      <w:r w:rsidR="003D5B31">
        <w:rPr>
          <w:rFonts w:ascii="Times New Roman" w:hAnsi="Times New Roman" w:cs="Times New Roman"/>
          <w:bCs/>
          <w:lang w:val="en-GB" w:eastAsia="zh-CN"/>
        </w:rPr>
        <w:t xml:space="preserve">capable of </w:t>
      </w:r>
      <w:r w:rsidR="001E0E33">
        <w:rPr>
          <w:rFonts w:ascii="Times New Roman" w:hAnsi="Times New Roman" w:cs="Times New Roman"/>
          <w:bCs/>
          <w:lang w:val="en-GB" w:eastAsia="zh-CN"/>
        </w:rPr>
        <w:t>estimating</w:t>
      </w:r>
      <w:r>
        <w:rPr>
          <w:rFonts w:ascii="Times New Roman" w:hAnsi="Times New Roman" w:cs="Times New Roman"/>
          <w:bCs/>
          <w:lang w:val="en-GB" w:eastAsia="zh-CN"/>
        </w:rPr>
        <w:t xml:space="preserve"> multiple cardiac phenotypes</w:t>
      </w:r>
      <w:r w:rsidR="0066458E">
        <w:rPr>
          <w:rFonts w:ascii="Times New Roman" w:hAnsi="Times New Roman" w:cs="Times New Roman"/>
          <w:bCs/>
          <w:lang w:val="en-GB" w:eastAsia="zh-CN"/>
        </w:rPr>
        <w:t xml:space="preserve"> </w:t>
      </w:r>
      <w:r w:rsidR="00162D26">
        <w:rPr>
          <w:rFonts w:ascii="Times New Roman" w:hAnsi="Times New Roman" w:cs="Times New Roman"/>
          <w:bCs/>
          <w:lang w:val="en-GB" w:eastAsia="zh-CN"/>
        </w:rPr>
        <w:t>using the same network</w:t>
      </w:r>
      <w:r w:rsidR="00244381">
        <w:rPr>
          <w:rFonts w:ascii="Times New Roman" w:hAnsi="Times New Roman" w:cs="Times New Roman"/>
          <w:bCs/>
          <w:lang w:val="en-GB" w:eastAsia="zh-CN"/>
        </w:rPr>
        <w:t xml:space="preserve"> </w:t>
      </w:r>
      <w:r w:rsidR="0036398C">
        <w:rPr>
          <w:rFonts w:ascii="Times New Roman" w:hAnsi="Times New Roman" w:cs="Times New Roman"/>
          <w:bCs/>
          <w:lang w:val="en-GB" w:eastAsia="zh-CN"/>
        </w:rPr>
        <w:t>architecture</w:t>
      </w:r>
      <w:r w:rsidR="005F3773">
        <w:rPr>
          <w:rFonts w:ascii="Times New Roman" w:hAnsi="Times New Roman" w:cs="Times New Roman"/>
          <w:bCs/>
          <w:lang w:val="en-GB" w:eastAsia="zh-CN"/>
        </w:rPr>
        <w:t xml:space="preserve"> and can be applied to both 2D and 3D imaging</w:t>
      </w:r>
      <w:r w:rsidR="0066458E">
        <w:rPr>
          <w:rFonts w:ascii="Times New Roman" w:hAnsi="Times New Roman" w:cs="Times New Roman"/>
          <w:bCs/>
          <w:lang w:val="en-GB" w:eastAsia="zh-CN"/>
        </w:rPr>
        <w:t>.</w:t>
      </w:r>
      <w:r w:rsidR="004D5BD8">
        <w:rPr>
          <w:rFonts w:ascii="Times New Roman" w:hAnsi="Times New Roman" w:cs="Times New Roman"/>
          <w:bCs/>
          <w:lang w:val="en-GB" w:eastAsia="zh-CN"/>
        </w:rPr>
        <w:t xml:space="preserve"> </w:t>
      </w:r>
      <w:r w:rsidR="00F02F89">
        <w:rPr>
          <w:rFonts w:ascii="Times New Roman" w:hAnsi="Times New Roman" w:cs="Times New Roman"/>
          <w:bCs/>
          <w:lang w:val="en-GB" w:eastAsia="zh-CN"/>
        </w:rPr>
        <w:t xml:space="preserve">Our method is also the first method for bi-atrial chamber analysis. </w:t>
      </w:r>
      <w:r w:rsidR="0066458E">
        <w:rPr>
          <w:rFonts w:ascii="Times New Roman" w:hAnsi="Times New Roman" w:cs="Times New Roman"/>
          <w:bCs/>
          <w:lang w:val="en-GB" w:eastAsia="zh-CN"/>
        </w:rPr>
        <w:t xml:space="preserve">It achieves high accuracy and can </w:t>
      </w:r>
      <w:r w:rsidR="00401F16">
        <w:rPr>
          <w:rFonts w:ascii="Times New Roman" w:hAnsi="Times New Roman" w:cs="Times New Roman"/>
          <w:bCs/>
          <w:lang w:val="en-GB" w:eastAsia="zh-CN"/>
        </w:rPr>
        <w:t>obtain</w:t>
      </w:r>
      <w:r w:rsidR="0066458E">
        <w:rPr>
          <w:rFonts w:ascii="Times New Roman" w:hAnsi="Times New Roman" w:cs="Times New Roman"/>
          <w:bCs/>
          <w:lang w:val="en-GB" w:eastAsia="zh-CN"/>
        </w:rPr>
        <w:t xml:space="preserve"> similar </w:t>
      </w:r>
      <w:r w:rsidR="00401F16">
        <w:rPr>
          <w:rFonts w:ascii="Times New Roman" w:hAnsi="Times New Roman" w:cs="Times New Roman"/>
          <w:bCs/>
          <w:lang w:val="en-GB" w:eastAsia="zh-CN"/>
        </w:rPr>
        <w:t xml:space="preserve">accuracy </w:t>
      </w:r>
      <w:r w:rsidR="0066458E">
        <w:rPr>
          <w:rFonts w:ascii="Times New Roman" w:hAnsi="Times New Roman" w:cs="Times New Roman"/>
          <w:bCs/>
          <w:lang w:val="en-GB" w:eastAsia="zh-CN"/>
        </w:rPr>
        <w:t>levels even with low</w:t>
      </w:r>
      <w:r w:rsidR="00401F16">
        <w:rPr>
          <w:rFonts w:ascii="Times New Roman" w:hAnsi="Times New Roman" w:cs="Times New Roman"/>
          <w:bCs/>
          <w:lang w:val="en-GB" w:eastAsia="zh-CN"/>
        </w:rPr>
        <w:t>er</w:t>
      </w:r>
      <w:r w:rsidR="0066458E">
        <w:rPr>
          <w:rFonts w:ascii="Times New Roman" w:hAnsi="Times New Roman" w:cs="Times New Roman"/>
          <w:bCs/>
          <w:lang w:val="en-GB" w:eastAsia="zh-CN"/>
        </w:rPr>
        <w:t xml:space="preserve"> sample size datasets. In terms of computation time, it is</w:t>
      </w:r>
      <w:r>
        <w:rPr>
          <w:rFonts w:ascii="Times New Roman" w:hAnsi="Times New Roman" w:cs="Times New Roman"/>
          <w:bCs/>
          <w:lang w:val="en-GB" w:eastAsia="zh-CN"/>
        </w:rPr>
        <w:t xml:space="preserve"> orders of magnitude faster than current clinical </w:t>
      </w:r>
      <w:r w:rsidR="00EA4C10">
        <w:rPr>
          <w:rFonts w:ascii="Times New Roman" w:hAnsi="Times New Roman" w:cs="Times New Roman"/>
          <w:bCs/>
          <w:lang w:val="en-GB" w:eastAsia="zh-CN"/>
        </w:rPr>
        <w:t>approaches</w:t>
      </w:r>
      <w:r>
        <w:rPr>
          <w:rFonts w:ascii="Times New Roman" w:hAnsi="Times New Roman" w:cs="Times New Roman"/>
          <w:bCs/>
          <w:lang w:val="en-GB" w:eastAsia="zh-CN"/>
        </w:rPr>
        <w:t xml:space="preserve">. </w:t>
      </w:r>
      <w:r w:rsidR="0066458E">
        <w:rPr>
          <w:rFonts w:ascii="Times New Roman" w:hAnsi="Times New Roman" w:cs="Times New Roman"/>
          <w:bCs/>
          <w:lang w:val="en-GB" w:eastAsia="zh-CN"/>
        </w:rPr>
        <w:t>Lastly, we</w:t>
      </w:r>
      <w:r>
        <w:rPr>
          <w:rFonts w:ascii="Times New Roman" w:hAnsi="Times New Roman" w:cs="Times New Roman"/>
          <w:bCs/>
          <w:lang w:val="en-GB" w:eastAsia="zh-CN"/>
        </w:rPr>
        <w:t xml:space="preserve"> demonstrate the performance consistency of AtriaNet when applied to cross-centre imaging, and its effective transferability </w:t>
      </w:r>
      <w:r w:rsidR="0085761A">
        <w:rPr>
          <w:rFonts w:ascii="Times New Roman" w:hAnsi="Times New Roman" w:cs="Times New Roman"/>
          <w:bCs/>
          <w:lang w:val="en-GB" w:eastAsia="zh-CN"/>
        </w:rPr>
        <w:t xml:space="preserve">for </w:t>
      </w:r>
      <w:r w:rsidR="009F57E7">
        <w:rPr>
          <w:rFonts w:ascii="Times New Roman" w:hAnsi="Times New Roman" w:cs="Times New Roman"/>
          <w:bCs/>
          <w:lang w:val="en-GB" w:eastAsia="zh-CN"/>
        </w:rPr>
        <w:t>computing</w:t>
      </w:r>
      <w:r>
        <w:rPr>
          <w:rFonts w:ascii="Times New Roman" w:hAnsi="Times New Roman" w:cs="Times New Roman"/>
          <w:bCs/>
          <w:lang w:val="en-GB" w:eastAsia="zh-CN"/>
        </w:rPr>
        <w:t xml:space="preserve"> accurate </w:t>
      </w:r>
      <w:r w:rsidR="002E156C">
        <w:rPr>
          <w:rFonts w:ascii="Times New Roman" w:hAnsi="Times New Roman" w:cs="Times New Roman"/>
          <w:bCs/>
          <w:lang w:val="en-GB" w:eastAsia="zh-CN"/>
        </w:rPr>
        <w:t xml:space="preserve">quantitative </w:t>
      </w:r>
      <w:r w:rsidR="00C33705">
        <w:rPr>
          <w:rFonts w:ascii="Times New Roman" w:hAnsi="Times New Roman" w:cs="Times New Roman"/>
          <w:bCs/>
          <w:lang w:val="en-GB" w:eastAsia="zh-CN"/>
        </w:rPr>
        <w:t>phenotypes</w:t>
      </w:r>
      <w:r w:rsidR="0085761A">
        <w:rPr>
          <w:rFonts w:ascii="Times New Roman" w:hAnsi="Times New Roman" w:cs="Times New Roman"/>
          <w:bCs/>
          <w:lang w:val="en-GB" w:eastAsia="zh-CN"/>
        </w:rPr>
        <w:t xml:space="preserve"> </w:t>
      </w:r>
      <w:r w:rsidR="00EA05A4">
        <w:rPr>
          <w:rFonts w:ascii="Times New Roman" w:hAnsi="Times New Roman" w:cs="Times New Roman"/>
          <w:bCs/>
          <w:lang w:val="en-GB" w:eastAsia="zh-CN"/>
        </w:rPr>
        <w:t>from</w:t>
      </w:r>
      <w:r w:rsidR="0085761A">
        <w:rPr>
          <w:rFonts w:ascii="Times New Roman" w:hAnsi="Times New Roman" w:cs="Times New Roman"/>
          <w:bCs/>
          <w:lang w:val="en-GB" w:eastAsia="zh-CN"/>
        </w:rPr>
        <w:t xml:space="preserve"> indep</w:t>
      </w:r>
      <w:r w:rsidR="003847E4">
        <w:rPr>
          <w:rFonts w:ascii="Times New Roman" w:hAnsi="Times New Roman" w:cs="Times New Roman"/>
          <w:bCs/>
          <w:lang w:val="en-GB" w:eastAsia="zh-CN"/>
        </w:rPr>
        <w:t>en</w:t>
      </w:r>
      <w:r w:rsidR="0085761A">
        <w:rPr>
          <w:rFonts w:ascii="Times New Roman" w:hAnsi="Times New Roman" w:cs="Times New Roman"/>
          <w:bCs/>
          <w:lang w:val="en-GB" w:eastAsia="zh-CN"/>
        </w:rPr>
        <w:t xml:space="preserve">dently acquired </w:t>
      </w:r>
      <w:r w:rsidR="00EA05A4">
        <w:rPr>
          <w:rFonts w:ascii="Times New Roman" w:hAnsi="Times New Roman" w:cs="Times New Roman"/>
          <w:bCs/>
          <w:lang w:val="en-GB" w:eastAsia="zh-CN"/>
        </w:rPr>
        <w:t xml:space="preserve">clinical </w:t>
      </w:r>
      <w:r w:rsidR="0085761A">
        <w:rPr>
          <w:rFonts w:ascii="Times New Roman" w:hAnsi="Times New Roman" w:cs="Times New Roman"/>
          <w:bCs/>
          <w:lang w:val="en-GB" w:eastAsia="zh-CN"/>
        </w:rPr>
        <w:t>datasets</w:t>
      </w:r>
      <w:r>
        <w:rPr>
          <w:rFonts w:ascii="Times New Roman" w:hAnsi="Times New Roman" w:cs="Times New Roman"/>
          <w:bCs/>
          <w:lang w:val="en-GB" w:eastAsia="zh-CN"/>
        </w:rPr>
        <w:t>.</w:t>
      </w:r>
      <w:r w:rsidR="00E76D3E">
        <w:rPr>
          <w:rFonts w:ascii="Times New Roman" w:hAnsi="Times New Roman" w:cs="Times New Roman"/>
          <w:bCs/>
          <w:lang w:val="en-GB" w:eastAsia="zh-CN"/>
        </w:rPr>
        <w:t xml:space="preserve"> </w:t>
      </w:r>
      <w:r w:rsidR="0069427E">
        <w:rPr>
          <w:rFonts w:ascii="Times New Roman" w:hAnsi="Times New Roman" w:cs="Times New Roman"/>
          <w:bCs/>
          <w:lang w:val="en-GB" w:eastAsia="zh-CN"/>
        </w:rPr>
        <w:t>Overall, th</w:t>
      </w:r>
      <w:r w:rsidR="00162D26">
        <w:rPr>
          <w:rFonts w:ascii="Times New Roman" w:hAnsi="Times New Roman" w:cs="Times New Roman"/>
          <w:bCs/>
          <w:lang w:val="en-GB" w:eastAsia="zh-CN"/>
        </w:rPr>
        <w:t>is</w:t>
      </w:r>
      <w:r w:rsidR="0069427E">
        <w:rPr>
          <w:rFonts w:ascii="Times New Roman" w:hAnsi="Times New Roman" w:cs="Times New Roman"/>
          <w:bCs/>
          <w:lang w:val="en-GB" w:eastAsia="zh-CN"/>
        </w:rPr>
        <w:t xml:space="preserve"> study </w:t>
      </w:r>
      <w:r w:rsidR="00162D26">
        <w:rPr>
          <w:rFonts w:ascii="Times New Roman" w:hAnsi="Times New Roman" w:cs="Times New Roman"/>
          <w:bCs/>
          <w:lang w:val="en-GB" w:eastAsia="zh-CN"/>
        </w:rPr>
        <w:t>is</w:t>
      </w:r>
      <w:r w:rsidR="0069427E">
        <w:rPr>
          <w:rFonts w:ascii="Times New Roman" w:hAnsi="Times New Roman" w:cs="Times New Roman"/>
          <w:bCs/>
          <w:lang w:val="en-GB" w:eastAsia="zh-CN"/>
        </w:rPr>
        <w:t xml:space="preserve"> a very important step towards improved </w:t>
      </w:r>
      <w:r w:rsidR="00C204F3">
        <w:rPr>
          <w:rFonts w:ascii="Times New Roman" w:hAnsi="Times New Roman" w:cs="Times New Roman"/>
          <w:bCs/>
          <w:lang w:val="en-GB" w:eastAsia="zh-CN"/>
        </w:rPr>
        <w:t xml:space="preserve">and more efficient </w:t>
      </w:r>
      <w:r w:rsidR="0069427E">
        <w:rPr>
          <w:rFonts w:ascii="Times New Roman" w:hAnsi="Times New Roman" w:cs="Times New Roman"/>
          <w:bCs/>
          <w:lang w:val="en-GB" w:eastAsia="zh-CN"/>
        </w:rPr>
        <w:t>patient-specific diagnosis and treatment, and the</w:t>
      </w:r>
      <w:r w:rsidR="00162D26">
        <w:rPr>
          <w:rFonts w:ascii="Times New Roman" w:hAnsi="Times New Roman" w:cs="Times New Roman"/>
          <w:bCs/>
          <w:lang w:val="en-GB" w:eastAsia="zh-CN"/>
        </w:rPr>
        <w:t xml:space="preserve"> developed</w:t>
      </w:r>
      <w:r w:rsidR="0069427E">
        <w:rPr>
          <w:rFonts w:ascii="Times New Roman" w:hAnsi="Times New Roman" w:cs="Times New Roman"/>
          <w:bCs/>
          <w:lang w:val="en-GB" w:eastAsia="zh-CN"/>
        </w:rPr>
        <w:t xml:space="preserve"> methods may</w:t>
      </w:r>
      <w:r w:rsidR="00442127">
        <w:rPr>
          <w:rFonts w:ascii="Times New Roman" w:hAnsi="Times New Roman" w:cs="Times New Roman"/>
          <w:bCs/>
          <w:lang w:val="en-GB" w:eastAsia="zh-CN"/>
        </w:rPr>
        <w:t xml:space="preserve"> potentially </w:t>
      </w:r>
      <w:r w:rsidR="00760C69">
        <w:rPr>
          <w:rFonts w:ascii="Times New Roman" w:hAnsi="Times New Roman" w:cs="Times New Roman"/>
          <w:bCs/>
          <w:lang w:val="en-GB" w:eastAsia="zh-CN"/>
        </w:rPr>
        <w:t xml:space="preserve">be </w:t>
      </w:r>
      <w:r w:rsidR="0009463C">
        <w:rPr>
          <w:rFonts w:ascii="Times New Roman" w:hAnsi="Times New Roman" w:cs="Times New Roman"/>
          <w:bCs/>
          <w:lang w:val="en-GB" w:eastAsia="zh-CN"/>
        </w:rPr>
        <w:t>transferable</w:t>
      </w:r>
      <w:r w:rsidR="00760C69">
        <w:rPr>
          <w:rFonts w:ascii="Times New Roman" w:hAnsi="Times New Roman" w:cs="Times New Roman"/>
          <w:bCs/>
          <w:lang w:val="en-GB" w:eastAsia="zh-CN"/>
        </w:rPr>
        <w:t xml:space="preserve"> to other </w:t>
      </w:r>
      <w:r w:rsidR="000F00A0">
        <w:rPr>
          <w:rFonts w:ascii="Times New Roman" w:hAnsi="Times New Roman" w:cs="Times New Roman"/>
          <w:bCs/>
          <w:lang w:val="en-GB" w:eastAsia="zh-CN"/>
        </w:rPr>
        <w:t xml:space="preserve">imaging tasks, and </w:t>
      </w:r>
      <w:r w:rsidR="001F5CB0">
        <w:rPr>
          <w:rFonts w:ascii="Times New Roman" w:hAnsi="Times New Roman" w:cs="Times New Roman"/>
          <w:bCs/>
          <w:lang w:val="en-GB" w:eastAsia="zh-CN"/>
        </w:rPr>
        <w:t>lead to</w:t>
      </w:r>
      <w:r w:rsidR="00442127">
        <w:rPr>
          <w:rFonts w:ascii="Times New Roman" w:hAnsi="Times New Roman" w:cs="Times New Roman"/>
          <w:bCs/>
          <w:lang w:val="en-GB" w:eastAsia="zh-CN"/>
        </w:rPr>
        <w:t xml:space="preserve"> </w:t>
      </w:r>
      <w:r w:rsidR="001F5CB0">
        <w:rPr>
          <w:rFonts w:ascii="Times New Roman" w:hAnsi="Times New Roman" w:cs="Times New Roman"/>
          <w:bCs/>
          <w:lang w:val="en-GB" w:eastAsia="zh-CN"/>
        </w:rPr>
        <w:t>advancements</w:t>
      </w:r>
      <w:r w:rsidR="00442127">
        <w:rPr>
          <w:rFonts w:ascii="Times New Roman" w:hAnsi="Times New Roman" w:cs="Times New Roman"/>
          <w:bCs/>
          <w:lang w:val="en-GB" w:eastAsia="zh-CN"/>
        </w:rPr>
        <w:t xml:space="preserve"> </w:t>
      </w:r>
      <w:r w:rsidR="008C042E">
        <w:rPr>
          <w:rFonts w:ascii="Times New Roman" w:hAnsi="Times New Roman" w:cs="Times New Roman"/>
          <w:bCs/>
          <w:lang w:val="en-GB" w:eastAsia="zh-CN"/>
        </w:rPr>
        <w:t xml:space="preserve">in cardiac imaging phenotyping for </w:t>
      </w:r>
      <w:r w:rsidR="00541803">
        <w:rPr>
          <w:rFonts w:ascii="Times New Roman" w:hAnsi="Times New Roman" w:cs="Times New Roman"/>
          <w:bCs/>
          <w:lang w:val="en-GB" w:eastAsia="zh-CN"/>
        </w:rPr>
        <w:t xml:space="preserve">the treatment of </w:t>
      </w:r>
      <w:r w:rsidR="00FC6D18">
        <w:rPr>
          <w:rFonts w:ascii="Times New Roman" w:hAnsi="Times New Roman" w:cs="Times New Roman"/>
          <w:bCs/>
          <w:lang w:val="en-GB" w:eastAsia="zh-CN"/>
        </w:rPr>
        <w:t>other</w:t>
      </w:r>
      <w:r w:rsidR="008D3C2B">
        <w:rPr>
          <w:rFonts w:ascii="Times New Roman" w:hAnsi="Times New Roman" w:cs="Times New Roman"/>
          <w:bCs/>
          <w:lang w:val="en-GB" w:eastAsia="zh-CN"/>
        </w:rPr>
        <w:t xml:space="preserve"> </w:t>
      </w:r>
      <w:r w:rsidR="00541803">
        <w:rPr>
          <w:rFonts w:ascii="Times New Roman" w:hAnsi="Times New Roman" w:cs="Times New Roman"/>
          <w:bCs/>
          <w:lang w:val="en-GB" w:eastAsia="zh-CN"/>
        </w:rPr>
        <w:t>CVDs</w:t>
      </w:r>
      <w:r w:rsidR="0069427E">
        <w:rPr>
          <w:rFonts w:ascii="Times New Roman" w:hAnsi="Times New Roman" w:cs="Times New Roman"/>
          <w:bCs/>
          <w:lang w:val="en-GB" w:eastAsia="zh-CN"/>
        </w:rPr>
        <w:t>.</w:t>
      </w:r>
    </w:p>
    <w:p w14:paraId="2A157ED6" w14:textId="60449786" w:rsidR="009D74BB" w:rsidRPr="00067607" w:rsidRDefault="009D74BB" w:rsidP="0048607A">
      <w:pPr>
        <w:spacing w:after="0" w:line="240" w:lineRule="auto"/>
        <w:ind w:firstLine="420"/>
        <w:jc w:val="both"/>
        <w:rPr>
          <w:rFonts w:ascii="Times New Roman" w:hAnsi="Times New Roman" w:cs="Times New Roman"/>
          <w:bCs/>
          <w:lang w:val="en-GB" w:eastAsia="zh-CN"/>
        </w:rPr>
      </w:pPr>
      <w:r>
        <w:rPr>
          <w:rFonts w:ascii="Times New Roman" w:hAnsi="Times New Roman" w:cs="Times New Roman"/>
          <w:b/>
          <w:bCs/>
          <w:sz w:val="28"/>
          <w:szCs w:val="28"/>
          <w:lang w:val="en-GB"/>
        </w:rPr>
        <w:lastRenderedPageBreak/>
        <w:br w:type="page"/>
      </w:r>
    </w:p>
    <w:p w14:paraId="2A157ED7" w14:textId="77777777" w:rsidR="00083916" w:rsidRPr="009D74BB" w:rsidRDefault="009A3F6B" w:rsidP="0048607A">
      <w:pPr>
        <w:pBdr>
          <w:bottom w:val="single" w:sz="6" w:space="1" w:color="auto"/>
        </w:pBdr>
        <w:spacing w:after="0" w:line="240" w:lineRule="auto"/>
        <w:jc w:val="both"/>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Results</w:t>
      </w:r>
    </w:p>
    <w:p w14:paraId="0E9EE0EA" w14:textId="036F1341" w:rsidR="00AA70ED" w:rsidRPr="0078719F" w:rsidRDefault="00842243" w:rsidP="0048607A">
      <w:pPr>
        <w:pStyle w:val="Heading3"/>
        <w:spacing w:after="0" w:line="240" w:lineRule="auto"/>
        <w:jc w:val="both"/>
        <w:rPr>
          <w:lang w:val="en-GB"/>
        </w:rPr>
      </w:pPr>
      <w:r>
        <w:rPr>
          <w:lang w:val="en-GB"/>
        </w:rPr>
        <w:t>AtriaNet</w:t>
      </w:r>
    </w:p>
    <w:p w14:paraId="00272DC7" w14:textId="1E39E0E3" w:rsidR="00AA70ED" w:rsidRDefault="00AA70ED" w:rsidP="0048607A">
      <w:pPr>
        <w:spacing w:after="0" w:line="240" w:lineRule="auto"/>
        <w:ind w:firstLine="420"/>
        <w:jc w:val="both"/>
        <w:rPr>
          <w:rFonts w:ascii="Times New Roman" w:hAnsi="Times New Roman" w:cs="Times New Roman"/>
          <w:bCs/>
          <w:lang w:val="en-GB" w:eastAsia="zh-CN"/>
        </w:rPr>
      </w:pPr>
      <w:r w:rsidRPr="0093372B">
        <w:rPr>
          <w:rFonts w:ascii="Times New Roman" w:hAnsi="Times New Roman" w:cs="Times New Roman"/>
          <w:bCs/>
          <w:lang w:val="en-GB" w:eastAsia="zh-CN"/>
        </w:rPr>
        <w:t xml:space="preserve">The </w:t>
      </w:r>
      <w:r>
        <w:rPr>
          <w:rFonts w:ascii="Times New Roman" w:hAnsi="Times New Roman" w:cs="Times New Roman"/>
          <w:bCs/>
          <w:lang w:val="en-GB" w:eastAsia="zh-CN"/>
        </w:rPr>
        <w:t xml:space="preserve">AtriaNet </w:t>
      </w:r>
      <w:r w:rsidRPr="0093372B">
        <w:rPr>
          <w:rFonts w:ascii="Times New Roman" w:hAnsi="Times New Roman" w:cs="Times New Roman"/>
          <w:bCs/>
          <w:lang w:val="en-GB" w:eastAsia="zh-CN"/>
        </w:rPr>
        <w:t>pipeline consisted</w:t>
      </w:r>
      <w:r>
        <w:rPr>
          <w:rFonts w:ascii="Times New Roman" w:hAnsi="Times New Roman" w:cs="Times New Roman"/>
          <w:bCs/>
          <w:lang w:val="en-GB" w:eastAsia="zh-CN"/>
        </w:rPr>
        <w:t xml:space="preserve"> of three stages: pre-processing, deep learning, and post-proces</w:t>
      </w:r>
      <w:r w:rsidRPr="00B74FDA">
        <w:rPr>
          <w:rFonts w:ascii="Times New Roman" w:hAnsi="Times New Roman" w:cs="Times New Roman"/>
          <w:bCs/>
          <w:lang w:val="en-GB" w:eastAsia="zh-CN"/>
        </w:rPr>
        <w:t>sing</w:t>
      </w:r>
      <w:r>
        <w:rPr>
          <w:rFonts w:ascii="Times New Roman" w:hAnsi="Times New Roman" w:cs="Times New Roman"/>
          <w:bCs/>
          <w:lang w:val="en-GB" w:eastAsia="zh-CN"/>
        </w:rPr>
        <w:t xml:space="preserve"> (Fig. 1</w:t>
      </w:r>
      <w:r w:rsidR="00523218">
        <w:rPr>
          <w:rFonts w:ascii="Times New Roman" w:hAnsi="Times New Roman" w:cs="Times New Roman"/>
          <w:bCs/>
          <w:lang w:val="en-GB" w:eastAsia="zh-CN"/>
        </w:rPr>
        <w:t>a</w:t>
      </w:r>
      <w:r w:rsidRPr="009C3E9B">
        <w:rPr>
          <w:rFonts w:ascii="Times New Roman" w:hAnsi="Times New Roman" w:cs="Times New Roman"/>
          <w:bCs/>
          <w:lang w:val="en-GB" w:eastAsia="zh-CN"/>
        </w:rPr>
        <w:t>)</w:t>
      </w:r>
      <w:r w:rsidRPr="00B74FDA">
        <w:rPr>
          <w:rFonts w:ascii="Times New Roman" w:hAnsi="Times New Roman" w:cs="Times New Roman"/>
          <w:bCs/>
          <w:lang w:val="en-GB" w:eastAsia="zh-CN"/>
        </w:rPr>
        <w:t xml:space="preserve">. The pre-processing stage was used to normalize the image intensities and slice </w:t>
      </w:r>
      <w:r>
        <w:rPr>
          <w:rFonts w:ascii="Times New Roman" w:hAnsi="Times New Roman" w:cs="Times New Roman"/>
          <w:bCs/>
          <w:lang w:val="en-GB" w:eastAsia="zh-CN"/>
        </w:rPr>
        <w:t xml:space="preserve">image volume </w:t>
      </w:r>
      <w:r w:rsidR="001A363D">
        <w:rPr>
          <w:rFonts w:ascii="Times New Roman" w:hAnsi="Times New Roman" w:cs="Times New Roman"/>
          <w:bCs/>
          <w:lang w:val="en-GB" w:eastAsia="zh-CN"/>
        </w:rPr>
        <w:t>into</w:t>
      </w:r>
      <w:r>
        <w:rPr>
          <w:rFonts w:ascii="Times New Roman" w:hAnsi="Times New Roman" w:cs="Times New Roman"/>
          <w:bCs/>
          <w:lang w:val="en-GB" w:eastAsia="zh-CN"/>
        </w:rPr>
        <w:t xml:space="preserve"> </w:t>
      </w:r>
      <w:r w:rsidRPr="00B74FDA">
        <w:rPr>
          <w:rFonts w:ascii="Times New Roman" w:hAnsi="Times New Roman" w:cs="Times New Roman"/>
          <w:bCs/>
          <w:lang w:val="en-GB" w:eastAsia="zh-CN"/>
        </w:rPr>
        <w:t>2D images</w:t>
      </w:r>
      <w:r w:rsidR="001A363D">
        <w:rPr>
          <w:rFonts w:ascii="Times New Roman" w:hAnsi="Times New Roman" w:cs="Times New Roman"/>
          <w:bCs/>
          <w:lang w:val="en-GB" w:eastAsia="zh-CN"/>
        </w:rPr>
        <w:t xml:space="preserve"> for 3D data</w:t>
      </w:r>
      <w:r w:rsidRPr="00B74FDA">
        <w:rPr>
          <w:rFonts w:ascii="Times New Roman" w:hAnsi="Times New Roman" w:cs="Times New Roman"/>
          <w:bCs/>
          <w:lang w:val="en-GB" w:eastAsia="zh-CN"/>
        </w:rPr>
        <w:t>. The deep learning stage consisted of two CNNs</w:t>
      </w:r>
      <w:r>
        <w:rPr>
          <w:rFonts w:ascii="Times New Roman" w:hAnsi="Times New Roman" w:cs="Times New Roman"/>
          <w:bCs/>
          <w:lang w:val="en-GB" w:eastAsia="zh-CN"/>
        </w:rPr>
        <w:t>,</w:t>
      </w:r>
      <w:r w:rsidRPr="00B74FDA">
        <w:rPr>
          <w:rFonts w:ascii="Times New Roman" w:hAnsi="Times New Roman" w:cs="Times New Roman"/>
          <w:bCs/>
          <w:lang w:val="en-GB" w:eastAsia="zh-CN"/>
        </w:rPr>
        <w:t xml:space="preserve"> both </w:t>
      </w:r>
      <w:r>
        <w:rPr>
          <w:rFonts w:ascii="Times New Roman" w:hAnsi="Times New Roman" w:cs="Times New Roman"/>
          <w:bCs/>
          <w:lang w:val="en-GB" w:eastAsia="zh-CN"/>
        </w:rPr>
        <w:t>using the same</w:t>
      </w:r>
      <w:r w:rsidRPr="00B74FDA">
        <w:rPr>
          <w:rFonts w:ascii="Times New Roman" w:hAnsi="Times New Roman" w:cs="Times New Roman"/>
          <w:bCs/>
          <w:lang w:val="en-GB" w:eastAsia="zh-CN"/>
        </w:rPr>
        <w:t xml:space="preserve"> architecture</w:t>
      </w:r>
      <w:r w:rsidR="0080055C">
        <w:rPr>
          <w:rFonts w:ascii="Times New Roman" w:hAnsi="Times New Roman" w:cs="Times New Roman"/>
          <w:bCs/>
          <w:lang w:val="en-GB" w:eastAsia="zh-CN"/>
        </w:rPr>
        <w:t xml:space="preserve"> (Fig. 1</w:t>
      </w:r>
      <w:r w:rsidR="00523218">
        <w:rPr>
          <w:rFonts w:ascii="Times New Roman" w:hAnsi="Times New Roman" w:cs="Times New Roman"/>
          <w:bCs/>
          <w:lang w:val="en-GB" w:eastAsia="zh-CN"/>
        </w:rPr>
        <w:t>b</w:t>
      </w:r>
      <w:r w:rsidR="0080055C" w:rsidRPr="009C3E9B">
        <w:rPr>
          <w:rFonts w:ascii="Times New Roman" w:hAnsi="Times New Roman" w:cs="Times New Roman"/>
          <w:bCs/>
          <w:lang w:val="en-GB" w:eastAsia="zh-CN"/>
        </w:rPr>
        <w:t>)</w:t>
      </w:r>
      <w:r w:rsidRPr="00B74FDA">
        <w:rPr>
          <w:rFonts w:ascii="Times New Roman" w:hAnsi="Times New Roman" w:cs="Times New Roman"/>
          <w:bCs/>
          <w:lang w:val="en-GB" w:eastAsia="zh-CN"/>
        </w:rPr>
        <w:t xml:space="preserve">. The first CNN </w:t>
      </w:r>
      <w:r>
        <w:rPr>
          <w:rFonts w:ascii="Times New Roman" w:hAnsi="Times New Roman" w:cs="Times New Roman"/>
          <w:bCs/>
          <w:lang w:val="en-GB" w:eastAsia="zh-CN"/>
        </w:rPr>
        <w:t xml:space="preserve">localized and </w:t>
      </w:r>
      <w:r w:rsidRPr="00B74FDA">
        <w:rPr>
          <w:rFonts w:ascii="Times New Roman" w:hAnsi="Times New Roman" w:cs="Times New Roman"/>
          <w:bCs/>
          <w:lang w:val="en-GB" w:eastAsia="zh-CN"/>
        </w:rPr>
        <w:t>crop</w:t>
      </w:r>
      <w:r>
        <w:rPr>
          <w:rFonts w:ascii="Times New Roman" w:hAnsi="Times New Roman" w:cs="Times New Roman"/>
          <w:bCs/>
          <w:lang w:val="en-GB" w:eastAsia="zh-CN"/>
        </w:rPr>
        <w:t>ped</w:t>
      </w:r>
      <w:r w:rsidRPr="00B74FDA">
        <w:rPr>
          <w:rFonts w:ascii="Times New Roman" w:hAnsi="Times New Roman" w:cs="Times New Roman"/>
          <w:bCs/>
          <w:lang w:val="en-GB" w:eastAsia="zh-CN"/>
        </w:rPr>
        <w:t xml:space="preserve"> a focused sub-region containing the atria</w:t>
      </w:r>
      <w:r>
        <w:rPr>
          <w:rFonts w:ascii="Times New Roman" w:hAnsi="Times New Roman" w:cs="Times New Roman"/>
          <w:bCs/>
          <w:lang w:val="en-GB" w:eastAsia="zh-CN"/>
        </w:rPr>
        <w:t xml:space="preserve"> to alleviate class imbalance, reduce task complexity and computational cost</w:t>
      </w:r>
      <w:r w:rsidRPr="00B74FDA">
        <w:rPr>
          <w:rFonts w:ascii="Times New Roman" w:hAnsi="Times New Roman" w:cs="Times New Roman"/>
          <w:bCs/>
          <w:lang w:val="en-GB" w:eastAsia="zh-CN"/>
        </w:rPr>
        <w:t>. The second CNN then perform</w:t>
      </w:r>
      <w:r>
        <w:rPr>
          <w:rFonts w:ascii="Times New Roman" w:hAnsi="Times New Roman" w:cs="Times New Roman"/>
          <w:bCs/>
          <w:lang w:val="en-GB" w:eastAsia="zh-CN"/>
        </w:rPr>
        <w:t>ed</w:t>
      </w:r>
      <w:r w:rsidRPr="00B74FDA">
        <w:rPr>
          <w:rFonts w:ascii="Times New Roman" w:hAnsi="Times New Roman" w:cs="Times New Roman"/>
          <w:bCs/>
          <w:lang w:val="en-GB" w:eastAsia="zh-CN"/>
        </w:rPr>
        <w:t xml:space="preserve"> </w:t>
      </w:r>
      <w:r>
        <w:rPr>
          <w:rFonts w:ascii="Times New Roman" w:hAnsi="Times New Roman" w:cs="Times New Roman"/>
          <w:bCs/>
          <w:lang w:val="en-GB" w:eastAsia="zh-CN"/>
        </w:rPr>
        <w:t xml:space="preserve">targeted </w:t>
      </w:r>
      <w:r w:rsidRPr="00B74FDA">
        <w:rPr>
          <w:rFonts w:ascii="Times New Roman" w:hAnsi="Times New Roman" w:cs="Times New Roman"/>
          <w:bCs/>
          <w:lang w:val="en-GB" w:eastAsia="zh-CN"/>
        </w:rPr>
        <w:t xml:space="preserve">prediction on </w:t>
      </w:r>
      <w:r>
        <w:rPr>
          <w:rFonts w:ascii="Times New Roman" w:hAnsi="Times New Roman" w:cs="Times New Roman"/>
          <w:bCs/>
          <w:lang w:val="en-GB" w:eastAsia="zh-CN"/>
        </w:rPr>
        <w:t xml:space="preserve">the </w:t>
      </w:r>
      <w:r w:rsidRPr="00B74FDA">
        <w:rPr>
          <w:rFonts w:ascii="Times New Roman" w:hAnsi="Times New Roman" w:cs="Times New Roman"/>
          <w:bCs/>
          <w:lang w:val="en-GB" w:eastAsia="zh-CN"/>
        </w:rPr>
        <w:t xml:space="preserve">sub-region to </w:t>
      </w:r>
      <w:r>
        <w:rPr>
          <w:rFonts w:ascii="Times New Roman" w:hAnsi="Times New Roman" w:cs="Times New Roman"/>
          <w:bCs/>
          <w:lang w:val="en-GB" w:eastAsia="zh-CN"/>
        </w:rPr>
        <w:t xml:space="preserve">produce the desired output based on the given input labels. </w:t>
      </w:r>
      <w:r w:rsidR="00D75B9D">
        <w:rPr>
          <w:rFonts w:ascii="Times New Roman" w:hAnsi="Times New Roman" w:cs="Times New Roman"/>
          <w:bCs/>
          <w:lang w:val="en-GB" w:eastAsia="zh-CN"/>
        </w:rPr>
        <w:t>E</w:t>
      </w:r>
      <w:r w:rsidR="004B49CE">
        <w:rPr>
          <w:rFonts w:ascii="Times New Roman" w:hAnsi="Times New Roman" w:cs="Times New Roman"/>
          <w:bCs/>
          <w:lang w:val="en-GB" w:eastAsia="zh-CN"/>
        </w:rPr>
        <w:t xml:space="preserve">xtensive hyper-parameter tuning </w:t>
      </w:r>
      <w:r w:rsidR="00FE4838">
        <w:rPr>
          <w:rFonts w:ascii="Times New Roman" w:hAnsi="Times New Roman" w:cs="Times New Roman"/>
          <w:bCs/>
          <w:lang w:val="en-GB" w:eastAsia="zh-CN"/>
        </w:rPr>
        <w:t xml:space="preserve">on </w:t>
      </w:r>
      <w:r w:rsidR="00487CF5">
        <w:rPr>
          <w:rFonts w:ascii="Times New Roman" w:hAnsi="Times New Roman" w:cs="Times New Roman"/>
          <w:bCs/>
          <w:lang w:val="en-GB" w:eastAsia="zh-CN"/>
        </w:rPr>
        <w:t>th</w:t>
      </w:r>
      <w:r w:rsidR="00EA66D8">
        <w:rPr>
          <w:rFonts w:ascii="Times New Roman" w:hAnsi="Times New Roman" w:cs="Times New Roman"/>
          <w:bCs/>
          <w:lang w:val="en-GB" w:eastAsia="zh-CN"/>
        </w:rPr>
        <w:t>e number of layers, layer depth, and</w:t>
      </w:r>
      <w:r w:rsidR="00487CF5">
        <w:rPr>
          <w:rFonts w:ascii="Times New Roman" w:hAnsi="Times New Roman" w:cs="Times New Roman"/>
          <w:bCs/>
          <w:lang w:val="en-GB" w:eastAsia="zh-CN"/>
        </w:rPr>
        <w:t xml:space="preserve"> </w:t>
      </w:r>
      <w:r w:rsidR="00EA66D8">
        <w:rPr>
          <w:rFonts w:ascii="Times New Roman" w:hAnsi="Times New Roman" w:cs="Times New Roman"/>
          <w:bCs/>
          <w:lang w:val="en-GB" w:eastAsia="zh-CN"/>
        </w:rPr>
        <w:t>kernel size</w:t>
      </w:r>
      <w:r w:rsidR="00CF77DA">
        <w:rPr>
          <w:rFonts w:ascii="Times New Roman" w:hAnsi="Times New Roman" w:cs="Times New Roman"/>
          <w:bCs/>
          <w:lang w:val="en-GB" w:eastAsia="zh-CN"/>
        </w:rPr>
        <w:t xml:space="preserve"> </w:t>
      </w:r>
      <w:r w:rsidR="003445FC">
        <w:rPr>
          <w:rFonts w:ascii="Times New Roman" w:hAnsi="Times New Roman" w:cs="Times New Roman"/>
          <w:bCs/>
          <w:lang w:val="en-GB" w:eastAsia="zh-CN"/>
        </w:rPr>
        <w:t xml:space="preserve">of the CNN architecture </w:t>
      </w:r>
      <w:r w:rsidR="00CF77DA">
        <w:rPr>
          <w:rFonts w:ascii="Times New Roman" w:hAnsi="Times New Roman" w:cs="Times New Roman"/>
          <w:bCs/>
          <w:lang w:val="en-GB" w:eastAsia="zh-CN"/>
        </w:rPr>
        <w:t>(Supplementary XXX)</w:t>
      </w:r>
      <w:r w:rsidR="00A8077A">
        <w:rPr>
          <w:rFonts w:ascii="Times New Roman" w:hAnsi="Times New Roman" w:cs="Times New Roman"/>
          <w:bCs/>
          <w:lang w:val="en-GB" w:eastAsia="zh-CN"/>
        </w:rPr>
        <w:t xml:space="preserve"> was performed to </w:t>
      </w:r>
      <w:r w:rsidR="00176004">
        <w:rPr>
          <w:rFonts w:ascii="Times New Roman" w:hAnsi="Times New Roman" w:cs="Times New Roman"/>
          <w:bCs/>
          <w:lang w:val="en-GB" w:eastAsia="zh-CN"/>
        </w:rPr>
        <w:t xml:space="preserve">optimize </w:t>
      </w:r>
      <w:r w:rsidR="0041377F">
        <w:rPr>
          <w:rFonts w:ascii="Times New Roman" w:hAnsi="Times New Roman" w:cs="Times New Roman"/>
          <w:bCs/>
          <w:lang w:val="en-GB" w:eastAsia="zh-CN"/>
        </w:rPr>
        <w:t>the performance</w:t>
      </w:r>
      <w:r w:rsidR="00CF77DA">
        <w:rPr>
          <w:rFonts w:ascii="Times New Roman" w:hAnsi="Times New Roman" w:cs="Times New Roman"/>
          <w:bCs/>
          <w:lang w:val="en-GB" w:eastAsia="zh-CN"/>
        </w:rPr>
        <w:t xml:space="preserve">. </w:t>
      </w:r>
      <w:r>
        <w:rPr>
          <w:rFonts w:ascii="Times New Roman" w:hAnsi="Times New Roman" w:cs="Times New Roman"/>
          <w:lang w:val="en-GB"/>
        </w:rPr>
        <w:t>The post-processing stage involved padding the cropped outputs to the original input dimensions, and in the cases where the input was 3D, the individual slices were stacked and reconstructed to the original 3D dimension.</w:t>
      </w:r>
    </w:p>
    <w:p w14:paraId="7A13EAAE" w14:textId="77777777" w:rsidR="00AA70ED" w:rsidRDefault="00AA70ED" w:rsidP="0048607A">
      <w:pPr>
        <w:spacing w:after="0" w:line="240" w:lineRule="auto"/>
        <w:ind w:firstLine="420"/>
        <w:jc w:val="both"/>
        <w:rPr>
          <w:rFonts w:ascii="Times New Roman" w:hAnsi="Times New Roman" w:cs="Times New Roman"/>
          <w:bCs/>
          <w:lang w:val="en-GB" w:eastAsia="zh-CN"/>
        </w:rPr>
      </w:pPr>
      <w:r>
        <w:rPr>
          <w:rFonts w:ascii="Times New Roman" w:hAnsi="Times New Roman" w:cs="Times New Roman"/>
          <w:bCs/>
          <w:lang w:val="en-GB" w:eastAsia="zh-CN"/>
        </w:rPr>
        <w:t>The output of the second CNN was adjusted to predict different cardiac biomarkers for image phenotyping. For the atrial anatomy, RA/LA diameter, volume and fibrosis, a softmax activation function was imposed at the output layer to restrict values to probabilistic maps. The atrial anatomy was obtained through direct LA and RA segmentations produced by AtriaNet. The RA/LA diameter and volume were then calculated from the atrial cavity segmentations. Atrial fibrosis was also obtained through direct segmentation of the fibrotic and non-fibrotic pixels in the LA and RA walls. To obtain the atrial wall thickness, a rectified linear unit was used at the output layer to enforce positive and continuous values, leading to AtriaNet directly outputting a wall thickness distribution map.</w:t>
      </w:r>
    </w:p>
    <w:p w14:paraId="7285B5DD" w14:textId="77777777" w:rsidR="00AA70ED" w:rsidRDefault="00AA70ED" w:rsidP="0048607A">
      <w:pPr>
        <w:spacing w:after="0" w:line="240" w:lineRule="auto"/>
        <w:rPr>
          <w:lang w:val="en-GB"/>
        </w:rPr>
      </w:pPr>
    </w:p>
    <w:p w14:paraId="00DB2181" w14:textId="43ADE6A7" w:rsidR="008F1DC2" w:rsidRPr="00344229" w:rsidRDefault="009D6FAA" w:rsidP="0048607A">
      <w:pPr>
        <w:pStyle w:val="Heading3"/>
        <w:spacing w:after="0" w:line="240" w:lineRule="auto"/>
        <w:jc w:val="both"/>
        <w:rPr>
          <w:lang w:val="en-GB"/>
        </w:rPr>
      </w:pPr>
      <w:r>
        <w:rPr>
          <w:lang w:val="en-GB"/>
        </w:rPr>
        <w:t>Multi-</w:t>
      </w:r>
      <w:r w:rsidR="00755FCB">
        <w:rPr>
          <w:lang w:val="en-GB"/>
        </w:rPr>
        <w:t>C</w:t>
      </w:r>
      <w:r>
        <w:rPr>
          <w:lang w:val="en-GB"/>
        </w:rPr>
        <w:t xml:space="preserve">enter </w:t>
      </w:r>
      <w:r w:rsidR="008F1DC2" w:rsidRPr="00344229">
        <w:rPr>
          <w:lang w:val="en-GB"/>
        </w:rPr>
        <w:t>Data</w:t>
      </w:r>
      <w:r w:rsidR="000F3383">
        <w:rPr>
          <w:lang w:val="en-GB"/>
        </w:rPr>
        <w:t xml:space="preserve"> for Validation</w:t>
      </w:r>
    </w:p>
    <w:p w14:paraId="72A42118" w14:textId="78F005FA" w:rsidR="003056B5" w:rsidRDefault="00492F06" w:rsidP="0048607A">
      <w:pPr>
        <w:autoSpaceDE w:val="0"/>
        <w:autoSpaceDN w:val="0"/>
        <w:adjustRightInd w:val="0"/>
        <w:spacing w:after="0" w:line="240" w:lineRule="auto"/>
        <w:ind w:firstLine="450"/>
        <w:jc w:val="both"/>
        <w:rPr>
          <w:rFonts w:ascii="Times New Roman" w:hAnsi="Times New Roman" w:cs="Times New Roman"/>
        </w:rPr>
      </w:pPr>
      <w:r>
        <w:rPr>
          <w:rFonts w:ascii="Times New Roman" w:hAnsi="Times New Roman" w:cs="Times New Roman"/>
        </w:rPr>
        <w:t xml:space="preserve">Clinical </w:t>
      </w:r>
      <w:r w:rsidR="00007609" w:rsidRPr="00344229">
        <w:rPr>
          <w:rFonts w:ascii="Times New Roman" w:hAnsi="Times New Roman" w:cs="Times New Roman"/>
        </w:rPr>
        <w:t xml:space="preserve">datasets </w:t>
      </w:r>
      <w:r>
        <w:rPr>
          <w:rFonts w:ascii="Times New Roman" w:hAnsi="Times New Roman" w:cs="Times New Roman"/>
        </w:rPr>
        <w:t>from three centers (UK Biobank</w:t>
      </w:r>
      <w:r w:rsidR="00B82C38">
        <w:rPr>
          <w:rFonts w:ascii="Times New Roman" w:hAnsi="Times New Roman" w:cs="Times New Roman"/>
        </w:rPr>
        <w:fldChar w:fldCharType="begin"/>
      </w:r>
      <w:r w:rsidR="00D96DD1">
        <w:rPr>
          <w:rFonts w:ascii="Times New Roman" w:hAnsi="Times New Roman" w:cs="Times New Roman"/>
        </w:rPr>
        <w:instrText xml:space="preserve"> ADDIN EN.CITE &lt;EndNote&gt;&lt;Cite&gt;&lt;Author&gt;Petersen&lt;/Author&gt;&lt;Year&gt;2017&lt;/Year&gt;&lt;RecNum&gt;46&lt;/RecNum&gt;&lt;DisplayText&gt;&lt;style face="superscript"&gt;19&lt;/style&gt;&lt;/DisplayText&gt;&lt;record&gt;&lt;rec-number&gt;46&lt;/rec-number&gt;&lt;foreign-keys&gt;&lt;key app="EN" db-id="esp9pvwpfez9fmedsto5r9edftzzw22wd5vf" timestamp="1630293381"&gt;46&lt;/key&gt;&lt;/foreign-keys&gt;&lt;ref-type name="Journal Article"&gt;17&lt;/ref-type&gt;&lt;contributors&gt;&lt;authors&gt;&lt;author&gt;Petersen, Steffen E&lt;/author&gt;&lt;author&gt;Aung, Nay&lt;/author&gt;&lt;author&gt;Sanghvi, Mihir M&lt;/author&gt;&lt;author&gt;Zemrak, Filip&lt;/author&gt;&lt;author&gt;Fung, Kenneth&lt;/author&gt;&lt;author&gt;Paiva, Jose Miguel&lt;/author&gt;&lt;author&gt;Francis, Jane M&lt;/author&gt;&lt;author&gt;Khanji, Mohammed Y&lt;/author&gt;&lt;author&gt;Lukaschuk, Elena&lt;/author&gt;&lt;author&gt;Lee, Aaron M&lt;/author&gt;&lt;/authors&gt;&lt;/contributors&gt;&lt;titles&gt;&lt;title&gt;Reference ranges for cardiac structure and function using cardiovascular magnetic resonance (CMR) in Caucasians from the UK Biobank population cohort&lt;/title&gt;&lt;secondary-title&gt;Journal of Cardiovascular Magnetic Resonance&lt;/secondary-title&gt;&lt;/titles&gt;&lt;periodical&gt;&lt;full-title&gt;Journal of cardiovascular magnetic resonance&lt;/full-title&gt;&lt;/periodical&gt;&lt;pages&gt;1-19&lt;/pages&gt;&lt;volume&gt;19&lt;/volume&gt;&lt;number&gt;1&lt;/number&gt;&lt;dates&gt;&lt;year&gt;2017&lt;/year&gt;&lt;/dates&gt;&lt;isbn&gt;1532-429X&lt;/isbn&gt;&lt;urls&gt;&lt;/urls&gt;&lt;/record&gt;&lt;/Cite&gt;&lt;/EndNote&gt;</w:instrText>
      </w:r>
      <w:r w:rsidR="00B82C38">
        <w:rPr>
          <w:rFonts w:ascii="Times New Roman" w:hAnsi="Times New Roman" w:cs="Times New Roman"/>
        </w:rPr>
        <w:fldChar w:fldCharType="separate"/>
      </w:r>
      <w:r w:rsidR="00D96DD1" w:rsidRPr="00D96DD1">
        <w:rPr>
          <w:rFonts w:ascii="Times New Roman" w:hAnsi="Times New Roman" w:cs="Times New Roman"/>
          <w:noProof/>
          <w:vertAlign w:val="superscript"/>
        </w:rPr>
        <w:t>19</w:t>
      </w:r>
      <w:r w:rsidR="00B82C38">
        <w:rPr>
          <w:rFonts w:ascii="Times New Roman" w:hAnsi="Times New Roman" w:cs="Times New Roman"/>
        </w:rPr>
        <w:fldChar w:fldCharType="end"/>
      </w:r>
      <w:r w:rsidRPr="00344229">
        <w:rPr>
          <w:rFonts w:ascii="Times New Roman" w:hAnsi="Times New Roman" w:cs="Times New Roman"/>
        </w:rPr>
        <w:t xml:space="preserve">, </w:t>
      </w:r>
      <w:r>
        <w:rPr>
          <w:rFonts w:ascii="Times New Roman" w:hAnsi="Times New Roman" w:cs="Times New Roman"/>
        </w:rPr>
        <w:t>University of Utah</w:t>
      </w:r>
      <w:r w:rsidR="00B82C38" w:rsidRPr="00FA57CF">
        <w:rPr>
          <w:rFonts w:ascii="Times New Roman" w:hAnsi="Times New Roman" w:cs="Times New Roman"/>
        </w:rPr>
        <w:fldChar w:fldCharType="begin"/>
      </w:r>
      <w:r w:rsidR="00FC6C7D">
        <w:rPr>
          <w:rFonts w:ascii="Times New Roman" w:hAnsi="Times New Roman" w:cs="Times New Roman"/>
        </w:rPr>
        <w:instrText xml:space="preserve"> ADDIN EN.CITE &lt;EndNote&gt;&lt;Cite&gt;&lt;Author&gt;McGann&lt;/Author&gt;&lt;Year&gt;2014&lt;/Year&gt;&lt;RecNum&gt;41&lt;/RecNum&gt;&lt;DisplayText&gt;&lt;style face="superscript"&gt;9&lt;/style&gt;&lt;/DisplayText&gt;&lt;record&gt;&lt;rec-number&gt;41&lt;/rec-number&gt;&lt;foreign-keys&gt;&lt;key app="EN" db-id="esp9pvwpfez9fmedsto5r9edftzzw22wd5vf" timestamp="1630066653"&gt;41&lt;/key&gt;&lt;/foreign-keys&gt;&lt;ref-type name="Journal Article"&gt;17&lt;/ref-type&gt;&lt;contributors&gt;&lt;authors&gt;&lt;author&gt;McGann, Christopher&lt;/author&gt;&lt;author&gt;Akoum, Nazem&lt;/author&gt;&lt;author&gt;Patel, Amit&lt;/author&gt;&lt;author&gt;Kholmovski, Eugene&lt;/author&gt;&lt;author&gt;Revelo, Patricia&lt;/author&gt;&lt;author&gt;Damal, Kavitha&lt;/author&gt;&lt;author&gt;Wilson, Brent&lt;/author&gt;&lt;author&gt;Cates, Josh&lt;/author&gt;&lt;author&gt;Harrison, Alexis&lt;/author&gt;&lt;author&gt;Ranjan, Ravi&lt;/author&gt;&lt;/authors&gt;&lt;/contributors&gt;&lt;titles&gt;&lt;title&gt;Atrial fibrillation ablation outcome is predicted by left atrial remodeling on MRI&lt;/title&gt;&lt;secondary-title&gt;Circulation: Arrhythmia and Electrophysiology&lt;/secondary-title&gt;&lt;/titles&gt;&lt;periodical&gt;&lt;full-title&gt;Circulation: Arrhythmia and Electrophysiology&lt;/full-title&gt;&lt;/periodical&gt;&lt;pages&gt;23-30&lt;/pages&gt;&lt;volume&gt;7&lt;/volume&gt;&lt;number&gt;1&lt;/number&gt;&lt;dates&gt;&lt;year&gt;2014&lt;/year&gt;&lt;/dates&gt;&lt;isbn&gt;1941-3149&lt;/isbn&gt;&lt;urls&gt;&lt;/urls&gt;&lt;/record&gt;&lt;/Cite&gt;&lt;/EndNote&gt;</w:instrText>
      </w:r>
      <w:r w:rsidR="00B82C38" w:rsidRPr="00FA57CF">
        <w:rPr>
          <w:rFonts w:ascii="Times New Roman" w:hAnsi="Times New Roman" w:cs="Times New Roman"/>
        </w:rPr>
        <w:fldChar w:fldCharType="separate"/>
      </w:r>
      <w:r w:rsidR="00FC6C7D" w:rsidRPr="00FC6C7D">
        <w:rPr>
          <w:rFonts w:ascii="Times New Roman" w:hAnsi="Times New Roman" w:cs="Times New Roman"/>
          <w:noProof/>
          <w:vertAlign w:val="superscript"/>
        </w:rPr>
        <w:t>9</w:t>
      </w:r>
      <w:r w:rsidR="00B82C38" w:rsidRPr="00FA57CF">
        <w:rPr>
          <w:rFonts w:ascii="Times New Roman" w:hAnsi="Times New Roman" w:cs="Times New Roman"/>
        </w:rPr>
        <w:fldChar w:fldCharType="end"/>
      </w:r>
      <w:r w:rsidRPr="00344229">
        <w:rPr>
          <w:rFonts w:ascii="Times New Roman" w:hAnsi="Times New Roman" w:cs="Times New Roman"/>
        </w:rPr>
        <w:t xml:space="preserve">, and </w:t>
      </w:r>
      <w:r>
        <w:rPr>
          <w:rFonts w:ascii="Times New Roman" w:hAnsi="Times New Roman" w:cs="Times New Roman"/>
        </w:rPr>
        <w:t>Waikato Hospital</w:t>
      </w:r>
      <w:r w:rsidR="00B82C38">
        <w:rPr>
          <w:rFonts w:ascii="Times New Roman" w:hAnsi="Times New Roman" w:cs="Times New Roman"/>
        </w:rPr>
        <w:fldChar w:fldCharType="begin"/>
      </w:r>
      <w:r w:rsidR="00D96DD1">
        <w:rPr>
          <w:rFonts w:ascii="Times New Roman" w:hAnsi="Times New Roman" w:cs="Times New Roman"/>
        </w:rPr>
        <w:instrText xml:space="preserve"> ADDIN EN.CITE &lt;EndNote&gt;&lt;Cite&gt;&lt;Author&gt;Foo&lt;/Author&gt;&lt;Year&gt;2020&lt;/Year&gt;&lt;RecNum&gt;47&lt;/RecNum&gt;&lt;DisplayText&gt;&lt;style face="superscript"&gt;21&lt;/style&gt;&lt;/DisplayText&gt;&lt;record&gt;&lt;rec-number&gt;47&lt;/rec-number&gt;&lt;foreign-keys&gt;&lt;key app="EN" db-id="esp9pvwpfez9fmedsto5r9edftzzw22wd5vf" timestamp="1630293415"&gt;47&lt;/key&gt;&lt;/foreign-keys&gt;&lt;ref-type name="Journal Article"&gt;17&lt;/ref-type&gt;&lt;contributors&gt;&lt;authors&gt;&lt;author&gt;Foo, Fang Shawn&lt;/author&gt;&lt;author&gt;Poppe, Katrina K&lt;/author&gt;&lt;author&gt;Lee, Mildred&lt;/author&gt;&lt;author&gt;Clare, Geoffrey C&lt;/author&gt;&lt;author&gt;St</w:instrText>
      </w:r>
      <w:r w:rsidR="00D96DD1">
        <w:rPr>
          <w:rFonts w:ascii="Times New Roman" w:hAnsi="Times New Roman" w:cs="Times New Roman" w:hint="eastAsia"/>
        </w:rPr>
        <w:instrText>iles, Martin K&lt;/author&gt;&lt;author&gt;Looi, Khang</w:instrText>
      </w:r>
      <w:r w:rsidR="00D96DD1">
        <w:rPr>
          <w:rFonts w:ascii="Times New Roman" w:hAnsi="Times New Roman" w:cs="Times New Roman" w:hint="eastAsia"/>
        </w:rPr>
        <w:instrText>‐</w:instrText>
      </w:r>
      <w:r w:rsidR="00D96DD1">
        <w:rPr>
          <w:rFonts w:ascii="Times New Roman" w:hAnsi="Times New Roman" w:cs="Times New Roman" w:hint="eastAsia"/>
        </w:rPr>
        <w:instrText>Li&lt;/author&gt;&lt;author&gt;Webber, Matthew&lt;/author&gt;&lt;author&gt;Boddington, Dean&lt;/author&gt;&lt;author&gt;Jackson, Rod&lt;/author&gt;&lt;author&gt;Kerr, Andrew J&lt;/author&gt;&lt;/authors&gt;&lt;/contributors&gt;&lt;titles&gt;&lt;title&gt;Regional variation in cardiac implantable electronic device implants trends in New Zealand over the past decade (ANZACS</w:instrText>
      </w:r>
      <w:r w:rsidR="00D96DD1">
        <w:rPr>
          <w:rFonts w:ascii="Times New Roman" w:hAnsi="Times New Roman" w:cs="Times New Roman" w:hint="eastAsia"/>
        </w:rPr>
        <w:instrText>‐</w:instrText>
      </w:r>
      <w:r w:rsidR="00D96DD1">
        <w:rPr>
          <w:rFonts w:ascii="Times New Roman" w:hAnsi="Times New Roman" w:cs="Times New Roman" w:hint="eastAsia"/>
        </w:rPr>
        <w:instrText>QI 54)&lt;/title&gt;&lt;secondary-title&gt;Internal Medicine Journal&lt;/secondary-title&gt;&lt;/titles&gt;&lt;periodical&gt;&lt;full-title&gt;Internal Medicine Journal&lt;/full-title&gt;&lt;/periodical&gt;&lt;dates&gt;&lt;year&gt;</w:instrText>
      </w:r>
      <w:r w:rsidR="00D96DD1">
        <w:rPr>
          <w:rFonts w:ascii="Times New Roman" w:hAnsi="Times New Roman" w:cs="Times New Roman"/>
        </w:rPr>
        <w:instrText>2020&lt;/year&gt;&lt;/dates&gt;&lt;isbn&gt;1444-0903&lt;/isbn&gt;&lt;urls&gt;&lt;/urls&gt;&lt;/record&gt;&lt;/Cite&gt;&lt;/EndNote&gt;</w:instrText>
      </w:r>
      <w:r w:rsidR="00B82C38">
        <w:rPr>
          <w:rFonts w:ascii="Times New Roman" w:hAnsi="Times New Roman" w:cs="Times New Roman"/>
        </w:rPr>
        <w:fldChar w:fldCharType="separate"/>
      </w:r>
      <w:r w:rsidR="00D96DD1" w:rsidRPr="00D96DD1">
        <w:rPr>
          <w:rFonts w:ascii="Times New Roman" w:hAnsi="Times New Roman" w:cs="Times New Roman"/>
          <w:noProof/>
          <w:vertAlign w:val="superscript"/>
        </w:rPr>
        <w:t>21</w:t>
      </w:r>
      <w:r w:rsidR="00B82C38">
        <w:rPr>
          <w:rFonts w:ascii="Times New Roman" w:hAnsi="Times New Roman" w:cs="Times New Roman"/>
        </w:rPr>
        <w:fldChar w:fldCharType="end"/>
      </w:r>
      <w:r>
        <w:rPr>
          <w:rFonts w:ascii="Times New Roman" w:hAnsi="Times New Roman" w:cs="Times New Roman"/>
        </w:rPr>
        <w:t>)</w:t>
      </w:r>
      <w:r w:rsidRPr="00344229">
        <w:rPr>
          <w:rFonts w:ascii="Times New Roman" w:hAnsi="Times New Roman" w:cs="Times New Roman"/>
        </w:rPr>
        <w:t xml:space="preserve"> </w:t>
      </w:r>
      <w:r w:rsidR="00007609" w:rsidRPr="00344229">
        <w:rPr>
          <w:rFonts w:ascii="Times New Roman" w:hAnsi="Times New Roman" w:cs="Times New Roman"/>
        </w:rPr>
        <w:t>were used in this stud</w:t>
      </w:r>
      <w:r w:rsidR="006D0F56" w:rsidRPr="00344229">
        <w:rPr>
          <w:rFonts w:ascii="Times New Roman" w:hAnsi="Times New Roman" w:cs="Times New Roman"/>
        </w:rPr>
        <w:t>y</w:t>
      </w:r>
      <w:r w:rsidR="00F650A4" w:rsidRPr="00344229">
        <w:rPr>
          <w:rFonts w:ascii="Times New Roman" w:hAnsi="Times New Roman" w:cs="Times New Roman"/>
        </w:rPr>
        <w:t>.</w:t>
      </w:r>
      <w:r w:rsidR="008935E6" w:rsidRPr="00344229">
        <w:rPr>
          <w:rFonts w:ascii="Times New Roman" w:hAnsi="Times New Roman" w:cs="Times New Roman"/>
        </w:rPr>
        <w:t xml:space="preserve"> T</w:t>
      </w:r>
      <w:r w:rsidR="007E40C7" w:rsidRPr="00344229">
        <w:rPr>
          <w:rFonts w:ascii="Times New Roman" w:hAnsi="Times New Roman" w:cs="Times New Roman"/>
        </w:rPr>
        <w:t>he UK</w:t>
      </w:r>
      <w:r w:rsidR="00721CAE">
        <w:rPr>
          <w:rFonts w:ascii="Times New Roman" w:hAnsi="Times New Roman" w:cs="Times New Roman"/>
        </w:rPr>
        <w:t xml:space="preserve"> B</w:t>
      </w:r>
      <w:r w:rsidR="009366CC">
        <w:rPr>
          <w:rFonts w:ascii="Times New Roman" w:hAnsi="Times New Roman" w:cs="Times New Roman"/>
        </w:rPr>
        <w:t>i</w:t>
      </w:r>
      <w:r w:rsidR="00721CAE">
        <w:rPr>
          <w:rFonts w:ascii="Times New Roman" w:hAnsi="Times New Roman" w:cs="Times New Roman"/>
        </w:rPr>
        <w:t>obank</w:t>
      </w:r>
      <w:r w:rsidR="004477CD" w:rsidRPr="00344229">
        <w:rPr>
          <w:rFonts w:ascii="Times New Roman" w:hAnsi="Times New Roman" w:cs="Times New Roman"/>
        </w:rPr>
        <w:t xml:space="preserve"> </w:t>
      </w:r>
      <w:r w:rsidR="007E40C7" w:rsidRPr="00344229">
        <w:rPr>
          <w:rFonts w:ascii="Times New Roman" w:hAnsi="Times New Roman" w:cs="Times New Roman"/>
        </w:rPr>
        <w:t>dataset contained 4</w:t>
      </w:r>
      <w:r w:rsidR="00EA60C9" w:rsidRPr="00344229">
        <w:rPr>
          <w:rFonts w:ascii="Times New Roman" w:hAnsi="Times New Roman" w:cs="Times New Roman"/>
        </w:rPr>
        <w:t>,</w:t>
      </w:r>
      <w:r w:rsidR="007E40C7" w:rsidRPr="00344229">
        <w:rPr>
          <w:rFonts w:ascii="Times New Roman" w:hAnsi="Times New Roman" w:cs="Times New Roman"/>
        </w:rPr>
        <w:t>860 2D long-axis cine-MRIs</w:t>
      </w:r>
      <w:r w:rsidR="00D507F9" w:rsidRPr="00344229">
        <w:rPr>
          <w:rFonts w:ascii="Times New Roman" w:hAnsi="Times New Roman" w:cs="Times New Roman"/>
        </w:rPr>
        <w:t xml:space="preserve"> with </w:t>
      </w:r>
      <w:r w:rsidR="00DD7BAC">
        <w:rPr>
          <w:rFonts w:ascii="Times New Roman" w:hAnsi="Times New Roman" w:cs="Times New Roman"/>
        </w:rPr>
        <w:t xml:space="preserve">two-chamber and four-chamber perspectives and </w:t>
      </w:r>
      <w:r w:rsidR="00D507F9" w:rsidRPr="00344229">
        <w:rPr>
          <w:rFonts w:ascii="Times New Roman" w:hAnsi="Times New Roman" w:cs="Times New Roman"/>
        </w:rPr>
        <w:t xml:space="preserve">a spatial resolution of </w:t>
      </w:r>
      <w:r w:rsidR="00A04BE6" w:rsidRPr="00196FA1">
        <w:rPr>
          <w:rFonts w:ascii="Times New Roman" w:hAnsi="Times New Roman" w:cs="Times New Roman"/>
          <w:bCs/>
          <w:lang w:val="en-GB" w:eastAsia="zh-CN"/>
        </w:rPr>
        <w:t>1.8</w:t>
      </w:r>
      <w:r w:rsidR="00EE2410">
        <w:rPr>
          <w:rFonts w:ascii="Times New Roman" w:hAnsi="Times New Roman" w:cs="Times New Roman"/>
          <w:bCs/>
          <w:lang w:val="en-GB" w:eastAsia="zh-CN"/>
        </w:rPr>
        <w:t xml:space="preserve"> </w:t>
      </w:r>
      <w:r w:rsidR="00A04BE6" w:rsidRPr="00196FA1">
        <w:rPr>
          <w:rFonts w:ascii="Times New Roman" w:hAnsi="Times New Roman" w:cs="Times New Roman"/>
          <w:shd w:val="clear" w:color="auto" w:fill="FFFFFF"/>
        </w:rPr>
        <w:t>×</w:t>
      </w:r>
      <w:r w:rsidR="00EE2410">
        <w:rPr>
          <w:rFonts w:ascii="Times New Roman" w:hAnsi="Times New Roman" w:cs="Times New Roman"/>
          <w:shd w:val="clear" w:color="auto" w:fill="FFFFFF"/>
        </w:rPr>
        <w:t xml:space="preserve"> </w:t>
      </w:r>
      <w:r w:rsidR="00A04BE6" w:rsidRPr="00196FA1">
        <w:rPr>
          <w:rFonts w:ascii="Times New Roman" w:hAnsi="Times New Roman" w:cs="Times New Roman"/>
          <w:shd w:val="clear" w:color="auto" w:fill="FFFFFF"/>
        </w:rPr>
        <w:t xml:space="preserve">1.8 </w:t>
      </w:r>
      <w:r w:rsidR="00A04BE6" w:rsidRPr="00196FA1">
        <w:rPr>
          <w:rFonts w:ascii="Times New Roman" w:hAnsi="Times New Roman" w:cs="Times New Roman"/>
        </w:rPr>
        <w:t>mm</w:t>
      </w:r>
      <w:r w:rsidR="00A04BE6" w:rsidRPr="00196FA1">
        <w:rPr>
          <w:rFonts w:ascii="Times New Roman" w:hAnsi="Times New Roman" w:cs="Times New Roman"/>
          <w:vertAlign w:val="superscript"/>
        </w:rPr>
        <w:t>2</w:t>
      </w:r>
      <w:r w:rsidR="007E40C7" w:rsidRPr="00196FA1">
        <w:rPr>
          <w:rFonts w:ascii="Times New Roman" w:hAnsi="Times New Roman" w:cs="Times New Roman"/>
        </w:rPr>
        <w:t>.</w:t>
      </w:r>
      <w:r w:rsidR="00F66F62" w:rsidRPr="00196FA1">
        <w:rPr>
          <w:rFonts w:ascii="Times New Roman" w:hAnsi="Times New Roman" w:cs="Times New Roman"/>
        </w:rPr>
        <w:t xml:space="preserve"> </w:t>
      </w:r>
      <w:r w:rsidR="008D0383" w:rsidRPr="00196FA1">
        <w:rPr>
          <w:rFonts w:ascii="Times New Roman" w:hAnsi="Times New Roman" w:cs="Times New Roman"/>
        </w:rPr>
        <w:t xml:space="preserve">Each sample was manually annotated </w:t>
      </w:r>
      <w:r w:rsidR="00D66BB2" w:rsidRPr="00196FA1">
        <w:rPr>
          <w:rFonts w:ascii="Times New Roman" w:hAnsi="Times New Roman" w:cs="Times New Roman"/>
        </w:rPr>
        <w:t xml:space="preserve">with </w:t>
      </w:r>
      <w:r w:rsidR="000C274D">
        <w:rPr>
          <w:rFonts w:ascii="Times New Roman" w:hAnsi="Times New Roman" w:cs="Times New Roman"/>
        </w:rPr>
        <w:t xml:space="preserve">the </w:t>
      </w:r>
      <w:r w:rsidR="00616D29" w:rsidRPr="00196FA1">
        <w:rPr>
          <w:rFonts w:ascii="Times New Roman" w:hAnsi="Times New Roman" w:cs="Times New Roman"/>
        </w:rPr>
        <w:t>LA</w:t>
      </w:r>
      <w:r w:rsidR="00250D4A" w:rsidRPr="00196FA1">
        <w:rPr>
          <w:rFonts w:ascii="Times New Roman" w:hAnsi="Times New Roman" w:cs="Times New Roman"/>
        </w:rPr>
        <w:t xml:space="preserve"> and </w:t>
      </w:r>
      <w:r w:rsidR="00616D29" w:rsidRPr="00196FA1">
        <w:rPr>
          <w:rFonts w:ascii="Times New Roman" w:hAnsi="Times New Roman" w:cs="Times New Roman"/>
        </w:rPr>
        <w:t>RA</w:t>
      </w:r>
      <w:r w:rsidR="00D66BB2" w:rsidRPr="00196FA1">
        <w:rPr>
          <w:rFonts w:ascii="Times New Roman" w:hAnsi="Times New Roman" w:cs="Times New Roman"/>
        </w:rPr>
        <w:t xml:space="preserve"> </w:t>
      </w:r>
      <w:r w:rsidR="00B61FB4">
        <w:rPr>
          <w:rFonts w:ascii="Times New Roman" w:hAnsi="Times New Roman" w:cs="Times New Roman"/>
        </w:rPr>
        <w:t xml:space="preserve">cavities </w:t>
      </w:r>
      <w:r w:rsidR="008D0383" w:rsidRPr="00196FA1">
        <w:rPr>
          <w:rFonts w:ascii="Times New Roman" w:hAnsi="Times New Roman" w:cs="Times New Roman"/>
        </w:rPr>
        <w:t xml:space="preserve">at </w:t>
      </w:r>
      <w:r w:rsidR="009F1546">
        <w:rPr>
          <w:rFonts w:ascii="Times New Roman" w:hAnsi="Times New Roman" w:cs="Times New Roman"/>
        </w:rPr>
        <w:t>end-</w:t>
      </w:r>
      <w:r w:rsidR="00EB473F" w:rsidRPr="00196FA1">
        <w:rPr>
          <w:rFonts w:ascii="Times New Roman" w:hAnsi="Times New Roman" w:cs="Times New Roman"/>
        </w:rPr>
        <w:t xml:space="preserve">diastole and </w:t>
      </w:r>
      <w:r w:rsidR="009F1546">
        <w:rPr>
          <w:rFonts w:ascii="Times New Roman" w:hAnsi="Times New Roman" w:cs="Times New Roman"/>
        </w:rPr>
        <w:t>end-</w:t>
      </w:r>
      <w:r w:rsidR="00EB473F" w:rsidRPr="00196FA1">
        <w:rPr>
          <w:rFonts w:ascii="Times New Roman" w:hAnsi="Times New Roman" w:cs="Times New Roman"/>
        </w:rPr>
        <w:t>systole</w:t>
      </w:r>
      <w:r w:rsidR="00EB473F" w:rsidRPr="00344229">
        <w:rPr>
          <w:rFonts w:ascii="Times New Roman" w:hAnsi="Times New Roman" w:cs="Times New Roman"/>
        </w:rPr>
        <w:t>.</w:t>
      </w:r>
      <w:r w:rsidR="00D15E03" w:rsidRPr="00344229">
        <w:rPr>
          <w:rFonts w:ascii="Times New Roman" w:hAnsi="Times New Roman" w:cs="Times New Roman"/>
        </w:rPr>
        <w:t xml:space="preserve"> </w:t>
      </w:r>
      <w:r w:rsidR="006D3068">
        <w:rPr>
          <w:rFonts w:ascii="Times New Roman" w:hAnsi="Times New Roman" w:cs="Times New Roman"/>
        </w:rPr>
        <w:t xml:space="preserve">The </w:t>
      </w:r>
      <w:r w:rsidR="00D86223">
        <w:rPr>
          <w:rFonts w:ascii="Times New Roman" w:hAnsi="Times New Roman" w:cs="Times New Roman"/>
        </w:rPr>
        <w:t>Utah</w:t>
      </w:r>
      <w:r w:rsidR="00FA5AB8" w:rsidRPr="00344229">
        <w:rPr>
          <w:rFonts w:ascii="Times New Roman" w:hAnsi="Times New Roman" w:cs="Times New Roman"/>
        </w:rPr>
        <w:t xml:space="preserve"> dataset contained </w:t>
      </w:r>
      <w:r w:rsidR="00C9446B" w:rsidRPr="00344229">
        <w:rPr>
          <w:rFonts w:ascii="Times New Roman" w:hAnsi="Times New Roman" w:cs="Times New Roman"/>
        </w:rPr>
        <w:t>13,552 2D CE-MRIs</w:t>
      </w:r>
      <w:r w:rsidR="00981873" w:rsidRPr="00344229">
        <w:rPr>
          <w:rFonts w:ascii="Times New Roman" w:hAnsi="Times New Roman" w:cs="Times New Roman"/>
        </w:rPr>
        <w:t xml:space="preserve"> </w:t>
      </w:r>
      <w:r w:rsidR="006D1258" w:rsidRPr="00344229">
        <w:rPr>
          <w:rFonts w:ascii="Times New Roman" w:hAnsi="Times New Roman" w:cs="Times New Roman"/>
        </w:rPr>
        <w:t>with a spatial resolution of 0.625</w:t>
      </w:r>
      <w:r w:rsidR="00D50E7A" w:rsidRPr="00344229">
        <w:rPr>
          <w:rFonts w:ascii="Times New Roman" w:hAnsi="Times New Roman" w:cs="Times New Roman"/>
        </w:rPr>
        <w:t xml:space="preserve"> </w:t>
      </w:r>
      <w:r w:rsidR="006D1258" w:rsidRPr="00344229">
        <w:rPr>
          <w:rFonts w:ascii="Times New Roman" w:hAnsi="Times New Roman" w:cs="Times New Roman"/>
          <w:shd w:val="clear" w:color="auto" w:fill="FFFFFF"/>
        </w:rPr>
        <w:t>×</w:t>
      </w:r>
      <w:r w:rsidR="00D50E7A" w:rsidRPr="00344229">
        <w:rPr>
          <w:rFonts w:ascii="Times New Roman" w:hAnsi="Times New Roman" w:cs="Times New Roman"/>
          <w:shd w:val="clear" w:color="auto" w:fill="FFFFFF"/>
        </w:rPr>
        <w:t xml:space="preserve"> </w:t>
      </w:r>
      <w:r w:rsidR="006D1258" w:rsidRPr="00344229">
        <w:rPr>
          <w:rFonts w:ascii="Times New Roman" w:hAnsi="Times New Roman" w:cs="Times New Roman"/>
        </w:rPr>
        <w:t>0.625</w:t>
      </w:r>
      <w:r w:rsidR="00D50E7A" w:rsidRPr="00344229">
        <w:rPr>
          <w:rFonts w:ascii="Times New Roman" w:hAnsi="Times New Roman" w:cs="Times New Roman"/>
        </w:rPr>
        <w:t xml:space="preserve"> mm</w:t>
      </w:r>
      <w:r w:rsidR="00D50E7A" w:rsidRPr="00344229">
        <w:rPr>
          <w:rFonts w:ascii="Times New Roman" w:hAnsi="Times New Roman" w:cs="Times New Roman"/>
          <w:vertAlign w:val="superscript"/>
        </w:rPr>
        <w:t>2</w:t>
      </w:r>
      <w:r w:rsidR="00DA616F">
        <w:rPr>
          <w:rFonts w:ascii="Times New Roman" w:hAnsi="Times New Roman" w:cs="Times New Roman"/>
        </w:rPr>
        <w:t>,</w:t>
      </w:r>
      <w:r w:rsidR="00DF4331" w:rsidRPr="00344229">
        <w:rPr>
          <w:rFonts w:ascii="Times New Roman" w:hAnsi="Times New Roman" w:cs="Times New Roman"/>
        </w:rPr>
        <w:t xml:space="preserve"> </w:t>
      </w:r>
      <w:r w:rsidR="00C9446B" w:rsidRPr="00344229">
        <w:rPr>
          <w:rFonts w:ascii="Times New Roman" w:hAnsi="Times New Roman" w:cs="Times New Roman"/>
        </w:rPr>
        <w:t xml:space="preserve">manually annotated with </w:t>
      </w:r>
      <w:r w:rsidR="00EB473F" w:rsidRPr="00344229">
        <w:rPr>
          <w:rFonts w:ascii="Times New Roman" w:hAnsi="Times New Roman" w:cs="Times New Roman"/>
        </w:rPr>
        <w:t>cavities and wall</w:t>
      </w:r>
      <w:r w:rsidR="00DA616F">
        <w:rPr>
          <w:rFonts w:ascii="Times New Roman" w:hAnsi="Times New Roman" w:cs="Times New Roman"/>
        </w:rPr>
        <w:t>s</w:t>
      </w:r>
      <w:r w:rsidR="00EB473F" w:rsidRPr="00344229">
        <w:rPr>
          <w:rFonts w:ascii="Times New Roman" w:hAnsi="Times New Roman" w:cs="Times New Roman"/>
        </w:rPr>
        <w:t xml:space="preserve"> of the</w:t>
      </w:r>
      <w:r w:rsidR="00C9446B" w:rsidRPr="00344229">
        <w:rPr>
          <w:rFonts w:ascii="Times New Roman" w:hAnsi="Times New Roman" w:cs="Times New Roman"/>
        </w:rPr>
        <w:t xml:space="preserve"> LA</w:t>
      </w:r>
      <w:r w:rsidR="00EB473F" w:rsidRPr="00344229">
        <w:rPr>
          <w:rFonts w:ascii="Times New Roman" w:hAnsi="Times New Roman" w:cs="Times New Roman"/>
        </w:rPr>
        <w:t xml:space="preserve"> and</w:t>
      </w:r>
      <w:r w:rsidR="00C9446B" w:rsidRPr="00344229">
        <w:rPr>
          <w:rFonts w:ascii="Times New Roman" w:hAnsi="Times New Roman" w:cs="Times New Roman"/>
        </w:rPr>
        <w:t xml:space="preserve"> RA</w:t>
      </w:r>
      <w:r w:rsidR="00EB473F" w:rsidRPr="00344229">
        <w:rPr>
          <w:rFonts w:ascii="Times New Roman" w:hAnsi="Times New Roman" w:cs="Times New Roman"/>
        </w:rPr>
        <w:t>.</w:t>
      </w:r>
      <w:r w:rsidR="00C00C59" w:rsidRPr="00344229">
        <w:rPr>
          <w:rFonts w:ascii="Times New Roman" w:hAnsi="Times New Roman" w:cs="Times New Roman"/>
        </w:rPr>
        <w:t xml:space="preserve"> </w:t>
      </w:r>
      <w:r w:rsidR="00CE2AFF">
        <w:rPr>
          <w:rFonts w:ascii="Times New Roman" w:hAnsi="Times New Roman" w:cs="Times New Roman"/>
        </w:rPr>
        <w:t xml:space="preserve">The </w:t>
      </w:r>
      <w:r w:rsidR="004C4FAC">
        <w:rPr>
          <w:rFonts w:ascii="Times New Roman" w:hAnsi="Times New Roman" w:cs="Times New Roman"/>
        </w:rPr>
        <w:t xml:space="preserve">Waikato </w:t>
      </w:r>
      <w:r w:rsidR="00CE2AFF">
        <w:rPr>
          <w:rFonts w:ascii="Times New Roman" w:hAnsi="Times New Roman" w:cs="Times New Roman"/>
        </w:rPr>
        <w:t xml:space="preserve">dataset contained </w:t>
      </w:r>
      <w:r w:rsidR="00C14506">
        <w:rPr>
          <w:rFonts w:ascii="Times New Roman" w:hAnsi="Times New Roman" w:cs="Times New Roman"/>
        </w:rPr>
        <w:t>968</w:t>
      </w:r>
      <w:r w:rsidR="00A31098">
        <w:rPr>
          <w:rFonts w:ascii="Times New Roman" w:hAnsi="Times New Roman" w:cs="Times New Roman"/>
        </w:rPr>
        <w:t xml:space="preserve"> 2D CE-MRIs</w:t>
      </w:r>
      <w:r w:rsidR="00716F55">
        <w:rPr>
          <w:rFonts w:ascii="Times New Roman" w:hAnsi="Times New Roman" w:cs="Times New Roman"/>
        </w:rPr>
        <w:t xml:space="preserve">, </w:t>
      </w:r>
      <w:r w:rsidR="00391199">
        <w:rPr>
          <w:rFonts w:ascii="Times New Roman" w:hAnsi="Times New Roman" w:cs="Times New Roman"/>
        </w:rPr>
        <w:t xml:space="preserve">with the same labels </w:t>
      </w:r>
      <w:r w:rsidR="00573E6D">
        <w:rPr>
          <w:rFonts w:ascii="Times New Roman" w:hAnsi="Times New Roman" w:cs="Times New Roman"/>
        </w:rPr>
        <w:t xml:space="preserve">and spatial resolution </w:t>
      </w:r>
      <w:r w:rsidR="009D4C9B">
        <w:rPr>
          <w:rFonts w:ascii="Times New Roman" w:hAnsi="Times New Roman" w:cs="Times New Roman"/>
        </w:rPr>
        <w:t xml:space="preserve">as </w:t>
      </w:r>
      <w:r w:rsidR="003B2396">
        <w:rPr>
          <w:rFonts w:ascii="Times New Roman" w:hAnsi="Times New Roman" w:cs="Times New Roman"/>
        </w:rPr>
        <w:t>Utah</w:t>
      </w:r>
      <w:r w:rsidR="006D3068">
        <w:rPr>
          <w:rFonts w:ascii="Times New Roman" w:hAnsi="Times New Roman" w:cs="Times New Roman"/>
        </w:rPr>
        <w:t>’s</w:t>
      </w:r>
      <w:r w:rsidR="009D4C9B">
        <w:rPr>
          <w:rFonts w:ascii="Times New Roman" w:hAnsi="Times New Roman" w:cs="Times New Roman"/>
        </w:rPr>
        <w:t>.</w:t>
      </w:r>
      <w:r w:rsidR="007F1FBD">
        <w:rPr>
          <w:rFonts w:ascii="Times New Roman" w:hAnsi="Times New Roman" w:cs="Times New Roman"/>
        </w:rPr>
        <w:t xml:space="preserve"> </w:t>
      </w:r>
      <w:r w:rsidR="00B3297E">
        <w:rPr>
          <w:rFonts w:ascii="Times New Roman" w:hAnsi="Times New Roman" w:cs="Times New Roman"/>
        </w:rPr>
        <w:t xml:space="preserve">2D echocardiograms and 3D low-voltage maps </w:t>
      </w:r>
      <w:r w:rsidR="006D3068">
        <w:rPr>
          <w:rFonts w:ascii="Times New Roman" w:hAnsi="Times New Roman" w:cs="Times New Roman"/>
        </w:rPr>
        <w:t xml:space="preserve">obtained </w:t>
      </w:r>
      <w:r w:rsidR="00B3297E">
        <w:rPr>
          <w:rFonts w:ascii="Times New Roman" w:hAnsi="Times New Roman" w:cs="Times New Roman"/>
        </w:rPr>
        <w:t xml:space="preserve">via a commercial </w:t>
      </w:r>
      <w:r w:rsidR="00CA3E4C">
        <w:rPr>
          <w:rFonts w:ascii="Times New Roman" w:hAnsi="Times New Roman" w:cs="Times New Roman"/>
        </w:rPr>
        <w:t>electro-anatomical</w:t>
      </w:r>
      <w:r w:rsidR="00B3297E">
        <w:rPr>
          <w:rFonts w:ascii="Times New Roman" w:hAnsi="Times New Roman" w:cs="Times New Roman"/>
        </w:rPr>
        <w:t xml:space="preserve"> mapping </w:t>
      </w:r>
      <w:r w:rsidR="00B3297E" w:rsidRPr="007F5B5D">
        <w:rPr>
          <w:rFonts w:ascii="Times New Roman" w:hAnsi="Times New Roman" w:cs="Times New Roman"/>
        </w:rPr>
        <w:t>system (</w:t>
      </w:r>
      <w:r w:rsidR="00B3297E" w:rsidRPr="00A052DC">
        <w:rPr>
          <w:rFonts w:ascii="Times New Roman" w:hAnsi="Times New Roman" w:cs="Times New Roman"/>
          <w:shd w:val="clear" w:color="auto" w:fill="FFFFFF"/>
        </w:rPr>
        <w:t>CARTO, Biosense Webster</w:t>
      </w:r>
      <w:r w:rsidR="00B3297E">
        <w:rPr>
          <w:rFonts w:ascii="Times New Roman" w:hAnsi="Times New Roman" w:cs="Times New Roman"/>
          <w:shd w:val="clear" w:color="auto" w:fill="FFFFFF"/>
        </w:rPr>
        <w:t>, United States</w:t>
      </w:r>
      <w:r w:rsidR="00B3297E" w:rsidRPr="007F5B5D">
        <w:rPr>
          <w:rFonts w:ascii="Times New Roman" w:hAnsi="Times New Roman" w:cs="Times New Roman"/>
        </w:rPr>
        <w:t>)</w:t>
      </w:r>
      <w:r w:rsidR="001F6989">
        <w:rPr>
          <w:rFonts w:ascii="Times New Roman" w:hAnsi="Times New Roman" w:cs="Times New Roman"/>
        </w:rPr>
        <w:t xml:space="preserve"> were used to validate the </w:t>
      </w:r>
      <w:r w:rsidR="00EA7DE1">
        <w:rPr>
          <w:rFonts w:ascii="Times New Roman" w:hAnsi="Times New Roman" w:cs="Times New Roman"/>
        </w:rPr>
        <w:t>atrial diameter, volume, and fibrosis</w:t>
      </w:r>
      <w:r w:rsidR="00DD4FE5">
        <w:rPr>
          <w:rFonts w:ascii="Times New Roman" w:hAnsi="Times New Roman" w:cs="Times New Roman"/>
        </w:rPr>
        <w:t xml:space="preserve"> predictions from AtriaNet</w:t>
      </w:r>
      <w:r w:rsidR="00B52C7E">
        <w:rPr>
          <w:rFonts w:ascii="Times New Roman" w:hAnsi="Times New Roman" w:cs="Times New Roman"/>
        </w:rPr>
        <w:t>.</w:t>
      </w:r>
      <w:r w:rsidR="000706FD">
        <w:rPr>
          <w:rFonts w:ascii="Times New Roman" w:hAnsi="Times New Roman" w:cs="Times New Roman"/>
        </w:rPr>
        <w:t xml:space="preserve"> </w:t>
      </w:r>
      <w:r w:rsidR="00C44790">
        <w:rPr>
          <w:rFonts w:ascii="Times New Roman" w:hAnsi="Times New Roman" w:cs="Times New Roman"/>
        </w:rPr>
        <w:t xml:space="preserve">Numerical solutions of the atrial wall thicknesses were used to validate the </w:t>
      </w:r>
      <w:r w:rsidR="00DD4FE5">
        <w:rPr>
          <w:rFonts w:ascii="Times New Roman" w:hAnsi="Times New Roman" w:cs="Times New Roman"/>
        </w:rPr>
        <w:t xml:space="preserve">wall thickness </w:t>
      </w:r>
      <w:r w:rsidR="0099286E">
        <w:rPr>
          <w:rFonts w:ascii="Times New Roman" w:hAnsi="Times New Roman" w:cs="Times New Roman"/>
        </w:rPr>
        <w:t>estimations from AtriaNet.</w:t>
      </w:r>
    </w:p>
    <w:p w14:paraId="3298E13A" w14:textId="58643001" w:rsidR="004D7680" w:rsidRPr="0099286E" w:rsidRDefault="00603154" w:rsidP="0048607A">
      <w:p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 </w:t>
      </w:r>
      <w:r w:rsidR="00224B8F">
        <w:rPr>
          <w:rFonts w:ascii="Times New Roman" w:hAnsi="Times New Roman" w:cs="Times New Roman"/>
        </w:rPr>
        <w:tab/>
      </w:r>
      <w:r w:rsidR="00007609">
        <w:rPr>
          <w:rFonts w:ascii="Times New Roman" w:hAnsi="Times New Roman" w:cs="Times New Roman"/>
        </w:rPr>
        <w:t xml:space="preserve">The three datasets were individually split into training, validation, and testing sets. </w:t>
      </w:r>
      <w:r w:rsidR="00007609">
        <w:rPr>
          <w:rFonts w:ascii="Times New Roman" w:hAnsi="Times New Roman" w:cs="Times New Roman"/>
          <w:shd w:val="clear" w:color="auto" w:fill="FFFFFF"/>
        </w:rPr>
        <w:t xml:space="preserve">The </w:t>
      </w:r>
      <w:r w:rsidR="006F5B8F">
        <w:rPr>
          <w:rFonts w:ascii="Times New Roman" w:hAnsi="Times New Roman" w:cs="Times New Roman"/>
          <w:shd w:val="clear" w:color="auto" w:fill="FFFFFF"/>
        </w:rPr>
        <w:t xml:space="preserve">UK </w:t>
      </w:r>
      <w:r w:rsidR="007F7334">
        <w:rPr>
          <w:rFonts w:ascii="Times New Roman" w:hAnsi="Times New Roman" w:cs="Times New Roman"/>
          <w:shd w:val="clear" w:color="auto" w:fill="FFFFFF"/>
        </w:rPr>
        <w:t>Biobank</w:t>
      </w:r>
      <w:r w:rsidR="00490E84">
        <w:rPr>
          <w:rFonts w:ascii="Times New Roman" w:hAnsi="Times New Roman" w:cs="Times New Roman"/>
          <w:shd w:val="clear" w:color="auto" w:fill="FFFFFF"/>
        </w:rPr>
        <w:t xml:space="preserve"> </w:t>
      </w:r>
      <w:r w:rsidR="000810B0">
        <w:rPr>
          <w:rFonts w:ascii="Times New Roman" w:hAnsi="Times New Roman" w:cs="Times New Roman"/>
          <w:shd w:val="clear" w:color="auto" w:fill="FFFFFF"/>
        </w:rPr>
        <w:t>cine-MRIs</w:t>
      </w:r>
      <w:r w:rsidR="00007609">
        <w:rPr>
          <w:rFonts w:ascii="Times New Roman" w:hAnsi="Times New Roman" w:cs="Times New Roman"/>
          <w:shd w:val="clear" w:color="auto" w:fill="FFFFFF"/>
        </w:rPr>
        <w:t xml:space="preserve"> </w:t>
      </w:r>
      <w:r w:rsidR="00CF3EFA">
        <w:rPr>
          <w:rFonts w:ascii="Times New Roman" w:hAnsi="Times New Roman" w:cs="Times New Roman"/>
          <w:shd w:val="clear" w:color="auto" w:fill="FFFFFF"/>
        </w:rPr>
        <w:t>were</w:t>
      </w:r>
      <w:r w:rsidR="00885DC1">
        <w:rPr>
          <w:rFonts w:ascii="Times New Roman" w:hAnsi="Times New Roman" w:cs="Times New Roman"/>
          <w:shd w:val="clear" w:color="auto" w:fill="FFFFFF"/>
        </w:rPr>
        <w:t xml:space="preserve"> split into 8</w:t>
      </w:r>
      <w:r w:rsidR="0053049D">
        <w:rPr>
          <w:rFonts w:ascii="Times New Roman" w:hAnsi="Times New Roman" w:cs="Times New Roman"/>
          <w:shd w:val="clear" w:color="auto" w:fill="FFFFFF"/>
        </w:rPr>
        <w:t>2</w:t>
      </w:r>
      <w:r w:rsidR="00885DC1">
        <w:rPr>
          <w:rFonts w:ascii="Times New Roman" w:hAnsi="Times New Roman" w:cs="Times New Roman"/>
          <w:shd w:val="clear" w:color="auto" w:fill="FFFFFF"/>
        </w:rPr>
        <w:t>% training</w:t>
      </w:r>
      <w:r w:rsidR="00007609">
        <w:rPr>
          <w:rFonts w:ascii="Times New Roman" w:hAnsi="Times New Roman" w:cs="Times New Roman"/>
          <w:shd w:val="clear" w:color="auto" w:fill="FFFFFF"/>
        </w:rPr>
        <w:t xml:space="preserve">, </w:t>
      </w:r>
      <w:r w:rsidR="0053049D">
        <w:rPr>
          <w:rFonts w:ascii="Times New Roman" w:hAnsi="Times New Roman" w:cs="Times New Roman"/>
          <w:shd w:val="clear" w:color="auto" w:fill="FFFFFF"/>
        </w:rPr>
        <w:t xml:space="preserve">6% </w:t>
      </w:r>
      <w:r w:rsidR="00007609">
        <w:rPr>
          <w:rFonts w:ascii="Times New Roman" w:hAnsi="Times New Roman" w:cs="Times New Roman"/>
          <w:shd w:val="clear" w:color="auto" w:fill="FFFFFF"/>
        </w:rPr>
        <w:t>validation</w:t>
      </w:r>
      <w:r w:rsidR="00A2500A">
        <w:rPr>
          <w:rFonts w:ascii="Times New Roman" w:hAnsi="Times New Roman" w:cs="Times New Roman"/>
          <w:shd w:val="clear" w:color="auto" w:fill="FFFFFF"/>
        </w:rPr>
        <w:t>,</w:t>
      </w:r>
      <w:r w:rsidR="00007609">
        <w:rPr>
          <w:rFonts w:ascii="Times New Roman" w:hAnsi="Times New Roman" w:cs="Times New Roman"/>
          <w:shd w:val="clear" w:color="auto" w:fill="FFFFFF"/>
        </w:rPr>
        <w:t xml:space="preserve"> and </w:t>
      </w:r>
      <w:r w:rsidR="0053049D">
        <w:rPr>
          <w:rFonts w:ascii="Times New Roman" w:hAnsi="Times New Roman" w:cs="Times New Roman"/>
          <w:shd w:val="clear" w:color="auto" w:fill="FFFFFF"/>
        </w:rPr>
        <w:t xml:space="preserve">12% </w:t>
      </w:r>
      <w:r w:rsidR="00007609">
        <w:rPr>
          <w:rFonts w:ascii="Times New Roman" w:hAnsi="Times New Roman" w:cs="Times New Roman"/>
          <w:shd w:val="clear" w:color="auto" w:fill="FFFFFF"/>
        </w:rPr>
        <w:t xml:space="preserve">testing. </w:t>
      </w:r>
      <w:r w:rsidR="006D3068">
        <w:rPr>
          <w:rFonts w:ascii="Times New Roman" w:hAnsi="Times New Roman" w:cs="Times New Roman"/>
          <w:shd w:val="clear" w:color="auto" w:fill="FFFFFF"/>
        </w:rPr>
        <w:t xml:space="preserve">The </w:t>
      </w:r>
      <w:r w:rsidR="000810B0">
        <w:rPr>
          <w:rFonts w:ascii="Times New Roman" w:hAnsi="Times New Roman" w:cs="Times New Roman"/>
          <w:shd w:val="clear" w:color="auto" w:fill="FFFFFF"/>
        </w:rPr>
        <w:t>Utah</w:t>
      </w:r>
      <w:r w:rsidR="00007609">
        <w:rPr>
          <w:rFonts w:ascii="Times New Roman" w:hAnsi="Times New Roman" w:cs="Times New Roman"/>
          <w:shd w:val="clear" w:color="auto" w:fill="FFFFFF"/>
        </w:rPr>
        <w:t xml:space="preserve"> </w:t>
      </w:r>
      <w:r w:rsidR="000810B0">
        <w:rPr>
          <w:rFonts w:ascii="Times New Roman" w:hAnsi="Times New Roman" w:cs="Times New Roman"/>
          <w:shd w:val="clear" w:color="auto" w:fill="FFFFFF"/>
        </w:rPr>
        <w:t>CE-MRIs</w:t>
      </w:r>
      <w:r w:rsidR="00007609">
        <w:rPr>
          <w:rFonts w:ascii="Times New Roman" w:hAnsi="Times New Roman" w:cs="Times New Roman"/>
          <w:shd w:val="clear" w:color="auto" w:fill="FFFFFF"/>
        </w:rPr>
        <w:t xml:space="preserve"> </w:t>
      </w:r>
      <w:r w:rsidR="00D805F4">
        <w:rPr>
          <w:rFonts w:ascii="Times New Roman" w:hAnsi="Times New Roman" w:cs="Times New Roman"/>
          <w:shd w:val="clear" w:color="auto" w:fill="FFFFFF"/>
        </w:rPr>
        <w:t>were</w:t>
      </w:r>
      <w:r w:rsidR="00007609">
        <w:rPr>
          <w:rFonts w:ascii="Times New Roman" w:hAnsi="Times New Roman" w:cs="Times New Roman"/>
          <w:shd w:val="clear" w:color="auto" w:fill="FFFFFF"/>
        </w:rPr>
        <w:t xml:space="preserve"> split into </w:t>
      </w:r>
      <w:r w:rsidR="00283390">
        <w:rPr>
          <w:rFonts w:ascii="Times New Roman" w:hAnsi="Times New Roman" w:cs="Times New Roman"/>
          <w:shd w:val="clear" w:color="auto" w:fill="FFFFFF"/>
        </w:rPr>
        <w:t xml:space="preserve">60% </w:t>
      </w:r>
      <w:r w:rsidR="00007609">
        <w:rPr>
          <w:rFonts w:ascii="Times New Roman" w:hAnsi="Times New Roman" w:cs="Times New Roman"/>
          <w:shd w:val="clear" w:color="auto" w:fill="FFFFFF"/>
        </w:rPr>
        <w:t xml:space="preserve">training, </w:t>
      </w:r>
      <w:r w:rsidR="0099489D">
        <w:rPr>
          <w:rFonts w:ascii="Times New Roman" w:hAnsi="Times New Roman" w:cs="Times New Roman"/>
          <w:shd w:val="clear" w:color="auto" w:fill="FFFFFF"/>
        </w:rPr>
        <w:t xml:space="preserve">10% </w:t>
      </w:r>
      <w:r w:rsidR="00007609">
        <w:rPr>
          <w:rFonts w:ascii="Times New Roman" w:hAnsi="Times New Roman" w:cs="Times New Roman"/>
          <w:shd w:val="clear" w:color="auto" w:fill="FFFFFF"/>
        </w:rPr>
        <w:t xml:space="preserve">validation, and </w:t>
      </w:r>
      <w:r w:rsidR="0099489D">
        <w:rPr>
          <w:rFonts w:ascii="Times New Roman" w:hAnsi="Times New Roman" w:cs="Times New Roman"/>
          <w:shd w:val="clear" w:color="auto" w:fill="FFFFFF"/>
        </w:rPr>
        <w:t xml:space="preserve">30% </w:t>
      </w:r>
      <w:r w:rsidR="00007609">
        <w:rPr>
          <w:rFonts w:ascii="Times New Roman" w:hAnsi="Times New Roman" w:cs="Times New Roman"/>
          <w:shd w:val="clear" w:color="auto" w:fill="FFFFFF"/>
        </w:rPr>
        <w:t>testing</w:t>
      </w:r>
      <w:r w:rsidR="000810B0">
        <w:rPr>
          <w:rFonts w:ascii="Times New Roman" w:hAnsi="Times New Roman" w:cs="Times New Roman"/>
          <w:shd w:val="clear" w:color="auto" w:fill="FFFFFF"/>
        </w:rPr>
        <w:t>,</w:t>
      </w:r>
      <w:r w:rsidR="00007609">
        <w:rPr>
          <w:rFonts w:ascii="Times New Roman" w:hAnsi="Times New Roman" w:cs="Times New Roman"/>
          <w:shd w:val="clear" w:color="auto" w:fill="FFFFFF"/>
        </w:rPr>
        <w:t xml:space="preserve"> </w:t>
      </w:r>
      <w:r w:rsidR="006D3068">
        <w:rPr>
          <w:rFonts w:ascii="Times New Roman" w:hAnsi="Times New Roman" w:cs="Times New Roman"/>
          <w:shd w:val="clear" w:color="auto" w:fill="FFFFFF"/>
        </w:rPr>
        <w:t xml:space="preserve">and lastly, </w:t>
      </w:r>
      <w:r w:rsidR="00007609">
        <w:rPr>
          <w:rFonts w:ascii="Times New Roman" w:hAnsi="Times New Roman" w:cs="Times New Roman"/>
          <w:shd w:val="clear" w:color="auto" w:fill="FFFFFF"/>
        </w:rPr>
        <w:t xml:space="preserve">the </w:t>
      </w:r>
      <w:r w:rsidR="000810B0">
        <w:rPr>
          <w:rFonts w:ascii="Times New Roman" w:hAnsi="Times New Roman" w:cs="Times New Roman"/>
          <w:shd w:val="clear" w:color="auto" w:fill="FFFFFF"/>
        </w:rPr>
        <w:t xml:space="preserve">Waikato </w:t>
      </w:r>
      <w:r w:rsidR="009A10A1">
        <w:rPr>
          <w:rFonts w:ascii="Times New Roman" w:hAnsi="Times New Roman" w:cs="Times New Roman"/>
          <w:shd w:val="clear" w:color="auto" w:fill="FFFFFF"/>
        </w:rPr>
        <w:t>CE-MRIs</w:t>
      </w:r>
      <w:r w:rsidR="00D805F4">
        <w:rPr>
          <w:rFonts w:ascii="Times New Roman" w:hAnsi="Times New Roman" w:cs="Times New Roman"/>
          <w:shd w:val="clear" w:color="auto" w:fill="FFFFFF"/>
        </w:rPr>
        <w:t xml:space="preserve"> were</w:t>
      </w:r>
      <w:r w:rsidR="00007609">
        <w:rPr>
          <w:rFonts w:ascii="Times New Roman" w:hAnsi="Times New Roman" w:cs="Times New Roman"/>
          <w:shd w:val="clear" w:color="auto" w:fill="FFFFFF"/>
        </w:rPr>
        <w:t xml:space="preserve"> only split into </w:t>
      </w:r>
      <w:r w:rsidR="00DA6EA3">
        <w:rPr>
          <w:rFonts w:ascii="Times New Roman" w:hAnsi="Times New Roman" w:cs="Times New Roman"/>
          <w:shd w:val="clear" w:color="auto" w:fill="FFFFFF"/>
        </w:rPr>
        <w:t xml:space="preserve">36% </w:t>
      </w:r>
      <w:r w:rsidR="00007609">
        <w:rPr>
          <w:rFonts w:ascii="Times New Roman" w:hAnsi="Times New Roman" w:cs="Times New Roman"/>
          <w:shd w:val="clear" w:color="auto" w:fill="FFFFFF"/>
        </w:rPr>
        <w:t xml:space="preserve">training and </w:t>
      </w:r>
      <w:r w:rsidR="00DA6EA3">
        <w:rPr>
          <w:rFonts w:ascii="Times New Roman" w:hAnsi="Times New Roman" w:cs="Times New Roman"/>
          <w:shd w:val="clear" w:color="auto" w:fill="FFFFFF"/>
        </w:rPr>
        <w:t xml:space="preserve">64% </w:t>
      </w:r>
      <w:r w:rsidR="00007609">
        <w:rPr>
          <w:rFonts w:ascii="Times New Roman" w:hAnsi="Times New Roman" w:cs="Times New Roman"/>
          <w:shd w:val="clear" w:color="auto" w:fill="FFFFFF"/>
        </w:rPr>
        <w:t>testing.</w:t>
      </w:r>
    </w:p>
    <w:p w14:paraId="601AE9EE" w14:textId="3499461A" w:rsidR="00F30FFF" w:rsidRPr="00F30FFF" w:rsidRDefault="00F30FFF" w:rsidP="0048607A">
      <w:pPr>
        <w:spacing w:after="0" w:line="240" w:lineRule="auto"/>
        <w:jc w:val="both"/>
        <w:rPr>
          <w:rFonts w:ascii="Times New Roman" w:hAnsi="Times New Roman" w:cs="Times New Roman"/>
          <w:bCs/>
          <w:lang w:val="en-GB" w:eastAsia="zh-CN"/>
        </w:rPr>
      </w:pPr>
    </w:p>
    <w:p w14:paraId="3542E37B" w14:textId="1336930E" w:rsidR="00846D04" w:rsidRPr="00C74368" w:rsidRDefault="00D64DF8" w:rsidP="00C74368">
      <w:pPr>
        <w:pStyle w:val="Heading3"/>
        <w:spacing w:after="0" w:line="240" w:lineRule="auto"/>
        <w:jc w:val="both"/>
        <w:rPr>
          <w:lang w:val="en-GB"/>
        </w:rPr>
      </w:pPr>
      <w:r>
        <w:rPr>
          <w:lang w:val="en-GB"/>
        </w:rPr>
        <w:lastRenderedPageBreak/>
        <w:t xml:space="preserve">Accurate Atrial </w:t>
      </w:r>
      <w:r w:rsidR="009671C7">
        <w:rPr>
          <w:lang w:val="en-GB"/>
        </w:rPr>
        <w:t xml:space="preserve">Chamber </w:t>
      </w:r>
      <w:r>
        <w:rPr>
          <w:lang w:val="en-GB"/>
        </w:rPr>
        <w:t>Segmentation</w:t>
      </w:r>
    </w:p>
    <w:p w14:paraId="3FA1E0EE" w14:textId="459B45F0" w:rsidR="00CF6F90" w:rsidRDefault="00CF6F90" w:rsidP="00846D04">
      <w:pPr>
        <w:spacing w:after="0" w:line="240" w:lineRule="auto"/>
        <w:ind w:firstLine="420"/>
        <w:jc w:val="both"/>
        <w:rPr>
          <w:rFonts w:ascii="Times New Roman" w:hAnsi="Times New Roman" w:cs="Times New Roman"/>
          <w:bCs/>
          <w:lang w:val="en-GB" w:eastAsia="zh-CN"/>
        </w:rPr>
      </w:pPr>
      <w:r>
        <w:rPr>
          <w:rFonts w:ascii="Times New Roman" w:hAnsi="Times New Roman" w:cs="Times New Roman"/>
          <w:bCs/>
          <w:lang w:val="en-GB" w:eastAsia="zh-CN"/>
        </w:rPr>
        <w:t>The segmentation accuracy of AtriaNet was evaluated on the three datasets described</w:t>
      </w:r>
      <w:r w:rsidR="008E2F9F">
        <w:rPr>
          <w:rFonts w:ascii="Times New Roman" w:hAnsi="Times New Roman" w:cs="Times New Roman"/>
          <w:bCs/>
          <w:lang w:val="en-GB" w:eastAsia="zh-CN"/>
        </w:rPr>
        <w:t xml:space="preserve"> (Fig. 2)</w:t>
      </w:r>
      <w:r>
        <w:rPr>
          <w:rFonts w:ascii="Times New Roman" w:hAnsi="Times New Roman" w:cs="Times New Roman"/>
          <w:bCs/>
          <w:lang w:val="en-GB" w:eastAsia="zh-CN"/>
        </w:rPr>
        <w:t>. We first quantified the overlap between the human expert annotations and predicted atrial segmentation using the Dice score. We then assessed the anatomical accuracy of the predictions</w:t>
      </w:r>
      <w:r w:rsidR="00F1733C">
        <w:rPr>
          <w:rFonts w:ascii="Times New Roman" w:hAnsi="Times New Roman" w:cs="Times New Roman"/>
          <w:bCs/>
          <w:lang w:val="en-GB" w:eastAsia="zh-CN"/>
        </w:rPr>
        <w:t xml:space="preserve"> </w:t>
      </w:r>
      <w:r w:rsidR="008B1FC5">
        <w:rPr>
          <w:rFonts w:ascii="Times New Roman" w:hAnsi="Times New Roman" w:cs="Times New Roman"/>
          <w:bCs/>
          <w:lang w:val="en-GB" w:eastAsia="zh-CN"/>
        </w:rPr>
        <w:t xml:space="preserve">by </w:t>
      </w:r>
      <w:r w:rsidR="0070577B">
        <w:rPr>
          <w:rFonts w:ascii="Times New Roman" w:hAnsi="Times New Roman" w:cs="Times New Roman"/>
          <w:bCs/>
          <w:lang w:val="en-GB" w:eastAsia="zh-CN"/>
        </w:rPr>
        <w:t xml:space="preserve">analyzing </w:t>
      </w:r>
      <w:r w:rsidRPr="007F1BCD">
        <w:rPr>
          <w:rFonts w:ascii="Times New Roman" w:hAnsi="Times New Roman" w:cs="Times New Roman"/>
          <w:bCs/>
          <w:lang w:val="en-GB" w:eastAsia="zh-CN"/>
        </w:rPr>
        <w:t>surface</w:t>
      </w:r>
      <w:r w:rsidR="00C95F8D" w:rsidRPr="007F1BCD">
        <w:rPr>
          <w:rFonts w:ascii="Times New Roman" w:hAnsi="Times New Roman" w:cs="Times New Roman"/>
          <w:bCs/>
          <w:lang w:val="en-GB" w:eastAsia="zh-CN"/>
        </w:rPr>
        <w:t>-</w:t>
      </w:r>
      <w:r w:rsidRPr="007F1BCD">
        <w:rPr>
          <w:rFonts w:ascii="Times New Roman" w:hAnsi="Times New Roman" w:cs="Times New Roman"/>
          <w:bCs/>
          <w:lang w:val="en-GB" w:eastAsia="zh-CN"/>
        </w:rPr>
        <w:t>to</w:t>
      </w:r>
      <w:r w:rsidR="00DC4D13" w:rsidRPr="007F1BCD">
        <w:rPr>
          <w:rFonts w:ascii="Times New Roman" w:hAnsi="Times New Roman" w:cs="Times New Roman"/>
          <w:bCs/>
          <w:lang w:val="en-GB" w:eastAsia="zh-CN"/>
        </w:rPr>
        <w:t>-</w:t>
      </w:r>
      <w:r w:rsidRPr="007F1BCD">
        <w:rPr>
          <w:rFonts w:ascii="Times New Roman" w:hAnsi="Times New Roman" w:cs="Times New Roman"/>
          <w:bCs/>
          <w:lang w:val="en-GB" w:eastAsia="zh-CN"/>
        </w:rPr>
        <w:t>surface distance</w:t>
      </w:r>
      <w:r w:rsidR="00404F1E" w:rsidRPr="0053228B">
        <w:rPr>
          <w:rFonts w:ascii="Times New Roman" w:hAnsi="Times New Roman" w:cs="Times New Roman"/>
          <w:bCs/>
          <w:lang w:val="en-GB" w:eastAsia="zh-CN"/>
        </w:rPr>
        <w:t xml:space="preserve"> (STSD)</w:t>
      </w:r>
      <w:r w:rsidRPr="0053228B">
        <w:rPr>
          <w:rFonts w:ascii="Times New Roman" w:hAnsi="Times New Roman" w:cs="Times New Roman"/>
          <w:bCs/>
          <w:lang w:val="en-GB" w:eastAsia="zh-CN"/>
        </w:rPr>
        <w:t xml:space="preserve"> errors</w:t>
      </w:r>
      <w:r>
        <w:rPr>
          <w:rFonts w:ascii="Times New Roman" w:hAnsi="Times New Roman" w:cs="Times New Roman"/>
          <w:bCs/>
          <w:lang w:val="en-GB" w:eastAsia="zh-CN"/>
        </w:rPr>
        <w:t xml:space="preserve"> from the ground truth. All results presented were obtained </w:t>
      </w:r>
      <w:r w:rsidR="008B1FC5">
        <w:rPr>
          <w:rFonts w:ascii="Times New Roman" w:hAnsi="Times New Roman" w:cs="Times New Roman"/>
          <w:bCs/>
          <w:lang w:val="en-GB" w:eastAsia="zh-CN"/>
        </w:rPr>
        <w:t xml:space="preserve">by </w:t>
      </w:r>
      <w:r>
        <w:rPr>
          <w:rFonts w:ascii="Times New Roman" w:hAnsi="Times New Roman" w:cs="Times New Roman"/>
          <w:bCs/>
          <w:lang w:val="en-GB" w:eastAsia="zh-CN"/>
        </w:rPr>
        <w:t>evaluating AtriaNet on the testing set during development and parameter tuning.</w:t>
      </w:r>
    </w:p>
    <w:p w14:paraId="3B4B4053" w14:textId="0CB08E0D" w:rsidR="00B2128C" w:rsidRDefault="00D114FA" w:rsidP="0048607A">
      <w:pPr>
        <w:spacing w:after="0" w:line="240" w:lineRule="auto"/>
        <w:jc w:val="both"/>
        <w:rPr>
          <w:rFonts w:ascii="Times New Roman" w:hAnsi="Times New Roman" w:cs="Times New Roman"/>
          <w:bCs/>
          <w:lang w:val="en-GB" w:eastAsia="zh-CN"/>
        </w:rPr>
      </w:pPr>
      <w:r>
        <w:rPr>
          <w:rFonts w:ascii="Times New Roman" w:hAnsi="Times New Roman" w:cs="Times New Roman"/>
          <w:bCs/>
          <w:lang w:val="en-GB" w:eastAsia="zh-CN"/>
        </w:rPr>
        <w:tab/>
      </w:r>
      <w:r w:rsidR="000F5F4E">
        <w:rPr>
          <w:rFonts w:ascii="Times New Roman" w:hAnsi="Times New Roman" w:cs="Times New Roman"/>
          <w:bCs/>
          <w:lang w:val="en-GB" w:eastAsia="zh-CN"/>
        </w:rPr>
        <w:t xml:space="preserve">The </w:t>
      </w:r>
      <w:r w:rsidR="00B82F06">
        <w:rPr>
          <w:rFonts w:ascii="Times New Roman" w:hAnsi="Times New Roman" w:cs="Times New Roman"/>
          <w:bCs/>
          <w:lang w:val="en-GB" w:eastAsia="zh-CN"/>
        </w:rPr>
        <w:t>Dice score</w:t>
      </w:r>
      <w:r w:rsidR="007A63B1">
        <w:rPr>
          <w:rFonts w:ascii="Times New Roman" w:hAnsi="Times New Roman" w:cs="Times New Roman"/>
          <w:bCs/>
          <w:lang w:val="en-GB" w:eastAsia="zh-CN"/>
        </w:rPr>
        <w:t xml:space="preserve"> of AtriaNet on the </w:t>
      </w:r>
      <w:r w:rsidR="001477E9">
        <w:rPr>
          <w:rFonts w:ascii="Times New Roman" w:hAnsi="Times New Roman" w:cs="Times New Roman"/>
          <w:bCs/>
          <w:lang w:val="en-GB" w:eastAsia="zh-CN"/>
        </w:rPr>
        <w:t xml:space="preserve">2D </w:t>
      </w:r>
      <w:r w:rsidR="007A63B1">
        <w:rPr>
          <w:rFonts w:ascii="Times New Roman" w:hAnsi="Times New Roman" w:cs="Times New Roman"/>
          <w:bCs/>
          <w:lang w:val="en-GB" w:eastAsia="zh-CN"/>
        </w:rPr>
        <w:t xml:space="preserve">UK Biobank </w:t>
      </w:r>
      <w:r w:rsidR="00F1443B">
        <w:rPr>
          <w:rFonts w:ascii="Times New Roman" w:hAnsi="Times New Roman" w:cs="Times New Roman"/>
          <w:bCs/>
          <w:lang w:val="en-GB" w:eastAsia="zh-CN"/>
        </w:rPr>
        <w:t>cine-MRIs</w:t>
      </w:r>
      <w:r w:rsidR="007A63B1">
        <w:rPr>
          <w:rFonts w:ascii="Times New Roman" w:hAnsi="Times New Roman" w:cs="Times New Roman"/>
          <w:bCs/>
          <w:lang w:val="en-GB" w:eastAsia="zh-CN"/>
        </w:rPr>
        <w:t xml:space="preserve"> was </w:t>
      </w:r>
      <w:r w:rsidR="00FC63B8">
        <w:rPr>
          <w:rFonts w:ascii="Times New Roman" w:hAnsi="Times New Roman" w:cs="Times New Roman"/>
          <w:bCs/>
          <w:lang w:val="en-GB" w:eastAsia="zh-CN"/>
        </w:rPr>
        <w:t>95.6% and 96.1% for the LA and RA cavities respectively</w:t>
      </w:r>
      <w:r w:rsidR="008E2F9F">
        <w:rPr>
          <w:rFonts w:ascii="Times New Roman" w:hAnsi="Times New Roman" w:cs="Times New Roman"/>
          <w:bCs/>
          <w:lang w:val="en-GB" w:eastAsia="zh-CN"/>
        </w:rPr>
        <w:t xml:space="preserve"> (Fig. 2a)</w:t>
      </w:r>
      <w:r w:rsidR="00FC63B8">
        <w:rPr>
          <w:rFonts w:ascii="Times New Roman" w:hAnsi="Times New Roman" w:cs="Times New Roman"/>
          <w:bCs/>
          <w:lang w:val="en-GB" w:eastAsia="zh-CN"/>
        </w:rPr>
        <w:t xml:space="preserve">. </w:t>
      </w:r>
      <w:r w:rsidR="003907FB">
        <w:rPr>
          <w:rFonts w:ascii="Times New Roman" w:hAnsi="Times New Roman" w:cs="Times New Roman"/>
          <w:bCs/>
          <w:lang w:val="en-GB" w:eastAsia="zh-CN"/>
        </w:rPr>
        <w:t>Expectedly, the Dice score</w:t>
      </w:r>
      <w:r w:rsidR="00AF429F">
        <w:rPr>
          <w:rFonts w:ascii="Times New Roman" w:hAnsi="Times New Roman" w:cs="Times New Roman"/>
          <w:bCs/>
          <w:lang w:val="en-GB" w:eastAsia="zh-CN"/>
        </w:rPr>
        <w:t>s</w:t>
      </w:r>
      <w:r w:rsidR="003907FB">
        <w:rPr>
          <w:rFonts w:ascii="Times New Roman" w:hAnsi="Times New Roman" w:cs="Times New Roman"/>
          <w:bCs/>
          <w:lang w:val="en-GB" w:eastAsia="zh-CN"/>
        </w:rPr>
        <w:t xml:space="preserve"> </w:t>
      </w:r>
      <w:r w:rsidR="00E0488F">
        <w:rPr>
          <w:rFonts w:ascii="Times New Roman" w:hAnsi="Times New Roman" w:cs="Times New Roman"/>
          <w:bCs/>
          <w:lang w:val="en-GB" w:eastAsia="zh-CN"/>
        </w:rPr>
        <w:t>were</w:t>
      </w:r>
      <w:r w:rsidR="003907FB">
        <w:rPr>
          <w:rFonts w:ascii="Times New Roman" w:hAnsi="Times New Roman" w:cs="Times New Roman"/>
          <w:bCs/>
          <w:lang w:val="en-GB" w:eastAsia="zh-CN"/>
        </w:rPr>
        <w:t xml:space="preserve"> </w:t>
      </w:r>
      <w:r w:rsidR="00123A7B">
        <w:rPr>
          <w:rFonts w:ascii="Times New Roman" w:hAnsi="Times New Roman" w:cs="Times New Roman"/>
          <w:bCs/>
          <w:lang w:val="en-GB" w:eastAsia="zh-CN"/>
        </w:rPr>
        <w:t xml:space="preserve">1% to 2% </w:t>
      </w:r>
      <w:r w:rsidR="003907FB">
        <w:rPr>
          <w:rFonts w:ascii="Times New Roman" w:hAnsi="Times New Roman" w:cs="Times New Roman"/>
          <w:bCs/>
          <w:lang w:val="en-GB" w:eastAsia="zh-CN"/>
        </w:rPr>
        <w:t xml:space="preserve">higher for </w:t>
      </w:r>
      <w:r w:rsidR="009F03A2">
        <w:rPr>
          <w:rFonts w:ascii="Times New Roman" w:hAnsi="Times New Roman" w:cs="Times New Roman"/>
          <w:bCs/>
          <w:lang w:val="en-GB" w:eastAsia="zh-CN"/>
        </w:rPr>
        <w:t xml:space="preserve">the </w:t>
      </w:r>
      <w:r w:rsidR="003907FB">
        <w:rPr>
          <w:rFonts w:ascii="Times New Roman" w:hAnsi="Times New Roman" w:cs="Times New Roman"/>
          <w:bCs/>
          <w:lang w:val="en-GB" w:eastAsia="zh-CN"/>
        </w:rPr>
        <w:t xml:space="preserve">end-diastole </w:t>
      </w:r>
      <w:r w:rsidR="007B7581">
        <w:rPr>
          <w:rFonts w:ascii="Times New Roman" w:hAnsi="Times New Roman" w:cs="Times New Roman"/>
          <w:bCs/>
          <w:lang w:val="en-GB" w:eastAsia="zh-CN"/>
        </w:rPr>
        <w:t xml:space="preserve">images </w:t>
      </w:r>
      <w:r w:rsidR="001374CE">
        <w:rPr>
          <w:rFonts w:ascii="Times New Roman" w:hAnsi="Times New Roman" w:cs="Times New Roman"/>
          <w:bCs/>
          <w:lang w:val="en-GB" w:eastAsia="zh-CN"/>
        </w:rPr>
        <w:t xml:space="preserve">due to the </w:t>
      </w:r>
      <w:r w:rsidR="0042251F">
        <w:rPr>
          <w:rFonts w:ascii="Times New Roman" w:hAnsi="Times New Roman" w:cs="Times New Roman"/>
          <w:bCs/>
          <w:lang w:val="en-GB" w:eastAsia="zh-CN"/>
        </w:rPr>
        <w:t>increased</w:t>
      </w:r>
      <w:r w:rsidR="001374CE">
        <w:rPr>
          <w:rFonts w:ascii="Times New Roman" w:hAnsi="Times New Roman" w:cs="Times New Roman"/>
          <w:bCs/>
          <w:lang w:val="en-GB" w:eastAsia="zh-CN"/>
        </w:rPr>
        <w:t xml:space="preserve"> </w:t>
      </w:r>
      <w:r w:rsidR="007B7581">
        <w:rPr>
          <w:rFonts w:ascii="Times New Roman" w:hAnsi="Times New Roman" w:cs="Times New Roman"/>
          <w:bCs/>
          <w:lang w:val="en-GB" w:eastAsia="zh-CN"/>
        </w:rPr>
        <w:t xml:space="preserve">atrial </w:t>
      </w:r>
      <w:r w:rsidR="003907FB">
        <w:rPr>
          <w:rFonts w:ascii="Times New Roman" w:hAnsi="Times New Roman" w:cs="Times New Roman"/>
          <w:bCs/>
          <w:lang w:val="en-GB" w:eastAsia="zh-CN"/>
        </w:rPr>
        <w:t>areas</w:t>
      </w:r>
      <w:r w:rsidR="00172470">
        <w:rPr>
          <w:rFonts w:ascii="Times New Roman" w:hAnsi="Times New Roman" w:cs="Times New Roman"/>
          <w:bCs/>
          <w:lang w:val="en-GB" w:eastAsia="zh-CN"/>
        </w:rPr>
        <w:t xml:space="preserve"> in the scans.</w:t>
      </w:r>
      <w:r w:rsidR="003766E9">
        <w:rPr>
          <w:rFonts w:ascii="Times New Roman" w:hAnsi="Times New Roman" w:cs="Times New Roman"/>
          <w:bCs/>
          <w:lang w:val="en-GB" w:eastAsia="zh-CN"/>
        </w:rPr>
        <w:t xml:space="preserve"> T</w:t>
      </w:r>
      <w:r w:rsidR="005F73DB">
        <w:rPr>
          <w:rFonts w:ascii="Times New Roman" w:hAnsi="Times New Roman" w:cs="Times New Roman"/>
          <w:bCs/>
          <w:lang w:val="en-GB" w:eastAsia="zh-CN"/>
        </w:rPr>
        <w:t xml:space="preserve">he </w:t>
      </w:r>
      <w:r w:rsidR="00B857A2">
        <w:rPr>
          <w:rFonts w:ascii="Times New Roman" w:hAnsi="Times New Roman" w:cs="Times New Roman"/>
          <w:bCs/>
          <w:lang w:val="en-GB" w:eastAsia="zh-CN"/>
        </w:rPr>
        <w:t xml:space="preserve">low standard deviation of </w:t>
      </w:r>
      <w:r w:rsidR="00123A7B">
        <w:rPr>
          <w:rFonts w:ascii="Times New Roman" w:hAnsi="Times New Roman" w:cs="Times New Roman"/>
          <w:bCs/>
          <w:lang w:val="en-GB" w:eastAsia="zh-CN"/>
        </w:rPr>
        <w:t xml:space="preserve">2% </w:t>
      </w:r>
      <w:r w:rsidR="0039659F">
        <w:rPr>
          <w:rFonts w:ascii="Times New Roman" w:hAnsi="Times New Roman" w:cs="Times New Roman"/>
          <w:bCs/>
          <w:lang w:val="en-GB" w:eastAsia="zh-CN"/>
        </w:rPr>
        <w:t>suggest</w:t>
      </w:r>
      <w:r w:rsidR="00A35733">
        <w:rPr>
          <w:rFonts w:ascii="Times New Roman" w:hAnsi="Times New Roman" w:cs="Times New Roman"/>
          <w:bCs/>
          <w:lang w:val="en-GB" w:eastAsia="zh-CN"/>
        </w:rPr>
        <w:t xml:space="preserve">ed </w:t>
      </w:r>
      <w:r w:rsidR="00B063E9">
        <w:rPr>
          <w:rFonts w:ascii="Times New Roman" w:hAnsi="Times New Roman" w:cs="Times New Roman"/>
          <w:bCs/>
          <w:lang w:val="en-GB" w:eastAsia="zh-CN"/>
        </w:rPr>
        <w:t>extremely consistent performance</w:t>
      </w:r>
      <w:r w:rsidR="00373C7D">
        <w:rPr>
          <w:rFonts w:ascii="Times New Roman" w:hAnsi="Times New Roman" w:cs="Times New Roman"/>
          <w:bCs/>
          <w:lang w:val="en-GB" w:eastAsia="zh-CN"/>
        </w:rPr>
        <w:t xml:space="preserve"> for both chambers. </w:t>
      </w:r>
      <w:r w:rsidR="00065261">
        <w:rPr>
          <w:rFonts w:ascii="Times New Roman" w:hAnsi="Times New Roman" w:cs="Times New Roman"/>
          <w:bCs/>
          <w:lang w:val="en-GB" w:eastAsia="zh-CN"/>
        </w:rPr>
        <w:t>Th</w:t>
      </w:r>
      <w:r w:rsidR="007C354D">
        <w:rPr>
          <w:rFonts w:ascii="Times New Roman" w:hAnsi="Times New Roman" w:cs="Times New Roman"/>
          <w:bCs/>
          <w:lang w:val="en-GB" w:eastAsia="zh-CN"/>
        </w:rPr>
        <w:t xml:space="preserve">e results surpassed </w:t>
      </w:r>
      <w:r w:rsidR="00CB190D">
        <w:rPr>
          <w:rFonts w:ascii="Times New Roman" w:hAnsi="Times New Roman" w:cs="Times New Roman"/>
          <w:bCs/>
          <w:lang w:val="en-GB" w:eastAsia="zh-CN"/>
        </w:rPr>
        <w:t xml:space="preserve">prior studies </w:t>
      </w:r>
      <w:r w:rsidR="008B1FC5">
        <w:rPr>
          <w:rFonts w:ascii="Times New Roman" w:hAnsi="Times New Roman" w:cs="Times New Roman"/>
          <w:bCs/>
          <w:lang w:val="en-GB" w:eastAsia="zh-CN"/>
        </w:rPr>
        <w:t>that used the same ratios of training, testing and validation</w:t>
      </w:r>
      <w:r w:rsidR="00324AD8">
        <w:rPr>
          <w:rFonts w:ascii="Times New Roman" w:hAnsi="Times New Roman" w:cs="Times New Roman"/>
          <w:bCs/>
          <w:lang w:val="en-GB" w:eastAsia="zh-CN"/>
        </w:rPr>
        <w:t xml:space="preserve"> </w:t>
      </w:r>
      <w:r w:rsidR="00955789">
        <w:rPr>
          <w:rFonts w:ascii="Times New Roman" w:hAnsi="Times New Roman" w:cs="Times New Roman"/>
          <w:bCs/>
          <w:lang w:val="en-GB" w:eastAsia="zh-CN"/>
        </w:rPr>
        <w:t>with their datasets</w:t>
      </w:r>
      <w:r w:rsidR="00955789">
        <w:rPr>
          <w:rFonts w:ascii="Times New Roman" w:hAnsi="Times New Roman" w:cs="Times New Roman"/>
          <w:bCs/>
          <w:lang w:val="en-GB" w:eastAsia="zh-CN"/>
        </w:rPr>
        <w:fldChar w:fldCharType="begin"/>
      </w:r>
      <w:r w:rsidR="00D96DD1">
        <w:rPr>
          <w:rFonts w:ascii="Times New Roman" w:hAnsi="Times New Roman" w:cs="Times New Roman"/>
          <w:bCs/>
          <w:lang w:val="en-GB" w:eastAsia="zh-CN"/>
        </w:rPr>
        <w:instrText xml:space="preserve"> ADDIN EN.CITE &lt;EndNote&gt;&lt;Cite&gt;&lt;Author&gt;Bai&lt;/Author&gt;&lt;Year&gt;2018&lt;/Year&gt;&lt;RecNum&gt;52&lt;/RecNum&gt;&lt;DisplayText&gt;&lt;style face="superscript"&gt;22&lt;/style&gt;&lt;/DisplayText&gt;&lt;record&gt;&lt;rec-number&gt;52&lt;/rec-number&gt;&lt;foreign-keys&gt;&lt;key app="EN" db-id="esp9pvwpfez9fmedsto5r9edftzzw22wd5vf" timestamp="1630294486"&gt;52&lt;/key&gt;&lt;/foreign-keys&gt;&lt;ref-type name="Journal Article"&gt;17&lt;/ref-type&gt;&lt;contributors&gt;&lt;authors&gt;&lt;author&gt;Bai, Wenjia&lt;/author&gt;&lt;author&gt;Sinclair, Matthew&lt;/author&gt;&lt;author&gt;Tarroni, Giacomo&lt;/author&gt;&lt;author&gt;Oktay, Ozan&lt;/author&gt;&lt;author&gt;Rajchl, Martin&lt;/author&gt;&lt;author&gt;Vaillant, Ghislain&lt;/author&gt;&lt;author&gt;Lee, Aaron M&lt;/author&gt;&lt;author&gt;Aung, Nay&lt;/author&gt;&lt;author&gt;Lukaschuk, Elena&lt;/author&gt;&lt;author&gt;Sanghvi, Mihir M&lt;/author&gt;&lt;/authors&gt;&lt;/contributors&gt;&lt;titles&gt;&lt;title&gt;Automated cardiovascular magnetic resonance image analysis with fully convolutional networks&lt;/title&gt;&lt;secondary-title&gt;Journal of Cardiovascular Magnetic Resonance&lt;/secondary-title&gt;&lt;/titles&gt;&lt;periodical&gt;&lt;full-title&gt;Journal of cardiovascular magnetic resonance&lt;/full-title&gt;&lt;/periodical&gt;&lt;pages&gt;65&lt;/pages&gt;&lt;volume&gt;20&lt;/volume&gt;&lt;number&gt;1&lt;/number&gt;&lt;dates&gt;&lt;year&gt;2018&lt;/year&gt;&lt;/dates&gt;&lt;isbn&gt;1532-429X&lt;/isbn&gt;&lt;urls&gt;&lt;/urls&gt;&lt;/record&gt;&lt;/Cite&gt;&lt;/EndNote&gt;</w:instrText>
      </w:r>
      <w:r w:rsidR="00955789">
        <w:rPr>
          <w:rFonts w:ascii="Times New Roman" w:hAnsi="Times New Roman" w:cs="Times New Roman"/>
          <w:bCs/>
          <w:lang w:val="en-GB" w:eastAsia="zh-CN"/>
        </w:rPr>
        <w:fldChar w:fldCharType="separate"/>
      </w:r>
      <w:r w:rsidR="00D96DD1" w:rsidRPr="00D96DD1">
        <w:rPr>
          <w:rFonts w:ascii="Times New Roman" w:hAnsi="Times New Roman" w:cs="Times New Roman"/>
          <w:bCs/>
          <w:noProof/>
          <w:vertAlign w:val="superscript"/>
          <w:lang w:val="en-GB" w:eastAsia="zh-CN"/>
        </w:rPr>
        <w:t>22</w:t>
      </w:r>
      <w:r w:rsidR="00955789">
        <w:rPr>
          <w:rFonts w:ascii="Times New Roman" w:hAnsi="Times New Roman" w:cs="Times New Roman"/>
          <w:bCs/>
          <w:lang w:val="en-GB" w:eastAsia="zh-CN"/>
        </w:rPr>
        <w:fldChar w:fldCharType="end"/>
      </w:r>
      <w:r w:rsidR="00324AD8">
        <w:rPr>
          <w:rFonts w:ascii="Times New Roman" w:hAnsi="Times New Roman" w:cs="Times New Roman"/>
          <w:bCs/>
          <w:lang w:val="en-GB" w:eastAsia="zh-CN"/>
        </w:rPr>
        <w:t xml:space="preserve">. </w:t>
      </w:r>
      <w:r w:rsidR="00DC2986">
        <w:rPr>
          <w:rFonts w:ascii="Times New Roman" w:hAnsi="Times New Roman" w:cs="Times New Roman"/>
          <w:bCs/>
          <w:lang w:val="en-GB" w:eastAsia="zh-CN"/>
        </w:rPr>
        <w:t xml:space="preserve">Furthermore, </w:t>
      </w:r>
      <w:r w:rsidR="00636847">
        <w:rPr>
          <w:rFonts w:ascii="Times New Roman" w:hAnsi="Times New Roman" w:cs="Times New Roman"/>
          <w:bCs/>
          <w:lang w:val="en-GB" w:eastAsia="zh-CN"/>
        </w:rPr>
        <w:t xml:space="preserve">visualizations </w:t>
      </w:r>
      <w:r w:rsidR="007F7426">
        <w:rPr>
          <w:rFonts w:ascii="Times New Roman" w:hAnsi="Times New Roman" w:cs="Times New Roman"/>
          <w:bCs/>
          <w:lang w:val="en-GB" w:eastAsia="zh-CN"/>
        </w:rPr>
        <w:t xml:space="preserve">showed excellent </w:t>
      </w:r>
      <w:r w:rsidR="00883881">
        <w:rPr>
          <w:rFonts w:ascii="Times New Roman" w:hAnsi="Times New Roman" w:cs="Times New Roman"/>
          <w:bCs/>
          <w:lang w:val="en-GB" w:eastAsia="zh-CN"/>
        </w:rPr>
        <w:t xml:space="preserve">predictions from AtriaNet when compared with the ground truth, </w:t>
      </w:r>
      <w:r w:rsidR="007053E1">
        <w:rPr>
          <w:rFonts w:ascii="Times New Roman" w:hAnsi="Times New Roman" w:cs="Times New Roman"/>
          <w:bCs/>
          <w:lang w:val="en-GB" w:eastAsia="zh-CN"/>
        </w:rPr>
        <w:t xml:space="preserve">as reinforced by the low </w:t>
      </w:r>
      <w:r w:rsidR="007D1CB5">
        <w:rPr>
          <w:rFonts w:ascii="Times New Roman" w:hAnsi="Times New Roman" w:cs="Times New Roman"/>
          <w:bCs/>
          <w:lang w:val="en-GB" w:eastAsia="zh-CN"/>
        </w:rPr>
        <w:t xml:space="preserve">mean </w:t>
      </w:r>
      <w:r w:rsidR="001913F6">
        <w:rPr>
          <w:rFonts w:ascii="Times New Roman" w:hAnsi="Times New Roman" w:cs="Times New Roman"/>
          <w:bCs/>
          <w:lang w:val="en-GB" w:eastAsia="zh-CN"/>
        </w:rPr>
        <w:t>STSD</w:t>
      </w:r>
      <w:r w:rsidR="007053E1">
        <w:rPr>
          <w:rFonts w:ascii="Times New Roman" w:hAnsi="Times New Roman" w:cs="Times New Roman"/>
          <w:bCs/>
          <w:lang w:val="en-GB" w:eastAsia="zh-CN"/>
        </w:rPr>
        <w:t xml:space="preserve"> of </w:t>
      </w:r>
      <w:r w:rsidR="006A51AF">
        <w:rPr>
          <w:rFonts w:ascii="Times New Roman" w:hAnsi="Times New Roman" w:cs="Times New Roman"/>
          <w:bCs/>
          <w:lang w:val="en-GB" w:eastAsia="zh-CN"/>
        </w:rPr>
        <w:t xml:space="preserve">1 mm, or approximately </w:t>
      </w:r>
      <w:r w:rsidR="00CF7F3B">
        <w:rPr>
          <w:rFonts w:ascii="Times New Roman" w:hAnsi="Times New Roman" w:cs="Times New Roman"/>
          <w:bCs/>
          <w:lang w:val="en-GB" w:eastAsia="zh-CN"/>
        </w:rPr>
        <w:t>half a pixel</w:t>
      </w:r>
      <w:r w:rsidR="008C6E45">
        <w:rPr>
          <w:rFonts w:ascii="Times New Roman" w:hAnsi="Times New Roman" w:cs="Times New Roman"/>
          <w:bCs/>
          <w:lang w:val="en-GB" w:eastAsia="zh-CN"/>
        </w:rPr>
        <w:t xml:space="preserve"> (Fig. </w:t>
      </w:r>
      <w:r w:rsidR="008E2F9F">
        <w:rPr>
          <w:rFonts w:ascii="Times New Roman" w:hAnsi="Times New Roman" w:cs="Times New Roman"/>
          <w:bCs/>
          <w:lang w:val="en-GB" w:eastAsia="zh-CN"/>
        </w:rPr>
        <w:t>2c</w:t>
      </w:r>
      <w:r w:rsidR="008C6E45">
        <w:rPr>
          <w:rFonts w:ascii="Times New Roman" w:hAnsi="Times New Roman" w:cs="Times New Roman"/>
          <w:bCs/>
          <w:lang w:val="en-GB" w:eastAsia="zh-CN"/>
        </w:rPr>
        <w:t>)</w:t>
      </w:r>
      <w:r w:rsidR="00CF7F3B">
        <w:rPr>
          <w:rFonts w:ascii="Times New Roman" w:hAnsi="Times New Roman" w:cs="Times New Roman"/>
          <w:bCs/>
          <w:lang w:val="en-GB" w:eastAsia="zh-CN"/>
        </w:rPr>
        <w:t xml:space="preserve">. </w:t>
      </w:r>
      <w:r w:rsidR="00AE0B97">
        <w:rPr>
          <w:rFonts w:ascii="Times New Roman" w:hAnsi="Times New Roman" w:cs="Times New Roman"/>
          <w:bCs/>
          <w:lang w:val="en-GB" w:eastAsia="zh-CN"/>
        </w:rPr>
        <w:t xml:space="preserve">In particular, </w:t>
      </w:r>
      <w:r w:rsidR="007B2E39">
        <w:rPr>
          <w:rFonts w:ascii="Times New Roman" w:hAnsi="Times New Roman" w:cs="Times New Roman"/>
          <w:bCs/>
          <w:lang w:val="en-GB" w:eastAsia="zh-CN"/>
        </w:rPr>
        <w:t xml:space="preserve">challenging regions such as the atrioventricular valve and </w:t>
      </w:r>
      <w:r w:rsidR="00C73ABD">
        <w:rPr>
          <w:rFonts w:ascii="Times New Roman" w:hAnsi="Times New Roman" w:cs="Times New Roman"/>
          <w:bCs/>
          <w:lang w:val="en-GB" w:eastAsia="zh-CN"/>
        </w:rPr>
        <w:t>pulmonary vein a</w:t>
      </w:r>
      <w:r w:rsidR="00B76EFD">
        <w:rPr>
          <w:rFonts w:ascii="Times New Roman" w:hAnsi="Times New Roman" w:cs="Times New Roman"/>
          <w:bCs/>
          <w:lang w:val="en-GB" w:eastAsia="zh-CN"/>
        </w:rPr>
        <w:t xml:space="preserve">ntrum </w:t>
      </w:r>
      <w:r w:rsidR="008E63DB">
        <w:rPr>
          <w:rFonts w:ascii="Times New Roman" w:hAnsi="Times New Roman" w:cs="Times New Roman"/>
          <w:bCs/>
          <w:lang w:val="en-GB" w:eastAsia="zh-CN"/>
        </w:rPr>
        <w:t xml:space="preserve">which </w:t>
      </w:r>
      <w:r w:rsidR="008B1FC5">
        <w:rPr>
          <w:rFonts w:ascii="Times New Roman" w:hAnsi="Times New Roman" w:cs="Times New Roman"/>
          <w:bCs/>
          <w:lang w:val="en-GB" w:eastAsia="zh-CN"/>
        </w:rPr>
        <w:t xml:space="preserve">frequently lack </w:t>
      </w:r>
      <w:r w:rsidR="008E63DB">
        <w:rPr>
          <w:rFonts w:ascii="Times New Roman" w:hAnsi="Times New Roman" w:cs="Times New Roman"/>
          <w:bCs/>
          <w:lang w:val="en-GB" w:eastAsia="zh-CN"/>
        </w:rPr>
        <w:t xml:space="preserve">clear anatomical boundaries </w:t>
      </w:r>
      <w:r w:rsidR="0024430D">
        <w:rPr>
          <w:rFonts w:ascii="Times New Roman" w:hAnsi="Times New Roman" w:cs="Times New Roman"/>
          <w:bCs/>
          <w:lang w:val="en-GB" w:eastAsia="zh-CN"/>
        </w:rPr>
        <w:t xml:space="preserve">in MRIs </w:t>
      </w:r>
      <w:r w:rsidR="008E63DB">
        <w:rPr>
          <w:rFonts w:ascii="Times New Roman" w:hAnsi="Times New Roman" w:cs="Times New Roman"/>
          <w:bCs/>
          <w:lang w:val="en-GB" w:eastAsia="zh-CN"/>
        </w:rPr>
        <w:t xml:space="preserve">were </w:t>
      </w:r>
      <w:r w:rsidR="00EB7C47">
        <w:rPr>
          <w:rFonts w:ascii="Times New Roman" w:hAnsi="Times New Roman" w:cs="Times New Roman"/>
          <w:bCs/>
          <w:lang w:val="en-GB" w:eastAsia="zh-CN"/>
        </w:rPr>
        <w:t>segmented accurately</w:t>
      </w:r>
      <w:r w:rsidR="008B1FC5">
        <w:rPr>
          <w:rFonts w:ascii="Times New Roman" w:hAnsi="Times New Roman" w:cs="Times New Roman"/>
          <w:bCs/>
          <w:lang w:val="en-GB" w:eastAsia="zh-CN"/>
        </w:rPr>
        <w:t xml:space="preserve"> by AtriaNet</w:t>
      </w:r>
      <w:r w:rsidR="00EB7C47">
        <w:rPr>
          <w:rFonts w:ascii="Times New Roman" w:hAnsi="Times New Roman" w:cs="Times New Roman"/>
          <w:bCs/>
          <w:lang w:val="en-GB" w:eastAsia="zh-CN"/>
        </w:rPr>
        <w:t>.</w:t>
      </w:r>
    </w:p>
    <w:p w14:paraId="050EB12D" w14:textId="1785832C" w:rsidR="00C50B6F" w:rsidRDefault="00D666B7" w:rsidP="0048607A">
      <w:pPr>
        <w:spacing w:after="0" w:line="240" w:lineRule="auto"/>
        <w:jc w:val="both"/>
        <w:rPr>
          <w:rFonts w:ascii="Times New Roman" w:hAnsi="Times New Roman" w:cs="Times New Roman"/>
          <w:bCs/>
          <w:lang w:val="en-GB" w:eastAsia="zh-CN"/>
        </w:rPr>
      </w:pPr>
      <w:r>
        <w:rPr>
          <w:rFonts w:ascii="Times New Roman" w:hAnsi="Times New Roman" w:cs="Times New Roman"/>
          <w:bCs/>
          <w:lang w:val="en-GB" w:eastAsia="zh-CN"/>
        </w:rPr>
        <w:tab/>
      </w:r>
      <w:r w:rsidR="008A3398">
        <w:rPr>
          <w:rFonts w:ascii="Times New Roman" w:hAnsi="Times New Roman" w:cs="Times New Roman"/>
          <w:bCs/>
          <w:lang w:val="en-GB" w:eastAsia="zh-CN"/>
        </w:rPr>
        <w:t>Segmentation</w:t>
      </w:r>
      <w:r w:rsidR="008B1FC5">
        <w:rPr>
          <w:rFonts w:ascii="Times New Roman" w:hAnsi="Times New Roman" w:cs="Times New Roman"/>
          <w:bCs/>
          <w:lang w:val="en-GB" w:eastAsia="zh-CN"/>
        </w:rPr>
        <w:t>s</w:t>
      </w:r>
      <w:r w:rsidR="008A3398">
        <w:rPr>
          <w:rFonts w:ascii="Times New Roman" w:hAnsi="Times New Roman" w:cs="Times New Roman"/>
          <w:bCs/>
          <w:lang w:val="en-GB" w:eastAsia="zh-CN"/>
        </w:rPr>
        <w:t xml:space="preserve"> of the atrial chamber</w:t>
      </w:r>
      <w:r w:rsidR="00C50B6F">
        <w:rPr>
          <w:rFonts w:ascii="Times New Roman" w:hAnsi="Times New Roman" w:cs="Times New Roman"/>
          <w:bCs/>
          <w:lang w:val="en-GB" w:eastAsia="zh-CN"/>
        </w:rPr>
        <w:t xml:space="preserve"> </w:t>
      </w:r>
      <w:r w:rsidR="00264BE4">
        <w:rPr>
          <w:rFonts w:ascii="Times New Roman" w:hAnsi="Times New Roman" w:cs="Times New Roman"/>
          <w:bCs/>
          <w:lang w:val="en-GB" w:eastAsia="zh-CN"/>
        </w:rPr>
        <w:t xml:space="preserve">in 3D CE-MRIs from Utah and Waikato </w:t>
      </w:r>
      <w:r w:rsidR="008B1FC5">
        <w:rPr>
          <w:rFonts w:ascii="Times New Roman" w:hAnsi="Times New Roman" w:cs="Times New Roman"/>
          <w:bCs/>
          <w:lang w:val="en-GB" w:eastAsia="zh-CN"/>
        </w:rPr>
        <w:t xml:space="preserve">were </w:t>
      </w:r>
      <w:r w:rsidR="00885D6C">
        <w:rPr>
          <w:rFonts w:ascii="Times New Roman" w:hAnsi="Times New Roman" w:cs="Times New Roman"/>
          <w:bCs/>
          <w:lang w:val="en-GB" w:eastAsia="zh-CN"/>
        </w:rPr>
        <w:t xml:space="preserve">more challenging due to the increased anatomical detail present in the </w:t>
      </w:r>
      <w:r w:rsidR="00B76332">
        <w:rPr>
          <w:rFonts w:ascii="Times New Roman" w:hAnsi="Times New Roman" w:cs="Times New Roman"/>
          <w:bCs/>
          <w:lang w:val="en-GB" w:eastAsia="zh-CN"/>
        </w:rPr>
        <w:t xml:space="preserve">high contrast </w:t>
      </w:r>
      <w:r w:rsidR="00885D6C">
        <w:rPr>
          <w:rFonts w:ascii="Times New Roman" w:hAnsi="Times New Roman" w:cs="Times New Roman"/>
          <w:bCs/>
          <w:lang w:val="en-GB" w:eastAsia="zh-CN"/>
        </w:rPr>
        <w:t>imag</w:t>
      </w:r>
      <w:r w:rsidR="00B76332">
        <w:rPr>
          <w:rFonts w:ascii="Times New Roman" w:hAnsi="Times New Roman" w:cs="Times New Roman"/>
          <w:bCs/>
          <w:lang w:val="en-GB" w:eastAsia="zh-CN"/>
        </w:rPr>
        <w:t>ing</w:t>
      </w:r>
      <w:r w:rsidR="00885D6C">
        <w:rPr>
          <w:rFonts w:ascii="Times New Roman" w:hAnsi="Times New Roman" w:cs="Times New Roman"/>
          <w:bCs/>
          <w:lang w:val="en-GB" w:eastAsia="zh-CN"/>
        </w:rPr>
        <w:t xml:space="preserve">. Despite </w:t>
      </w:r>
      <w:r w:rsidR="008B1FC5">
        <w:rPr>
          <w:rFonts w:ascii="Times New Roman" w:hAnsi="Times New Roman" w:cs="Times New Roman"/>
          <w:bCs/>
          <w:lang w:val="en-GB" w:eastAsia="zh-CN"/>
        </w:rPr>
        <w:t xml:space="preserve">this </w:t>
      </w:r>
      <w:r w:rsidR="00885D6C">
        <w:rPr>
          <w:rFonts w:ascii="Times New Roman" w:hAnsi="Times New Roman" w:cs="Times New Roman"/>
          <w:bCs/>
          <w:lang w:val="en-GB" w:eastAsia="zh-CN"/>
        </w:rPr>
        <w:t xml:space="preserve">increased difficulty, AtriaNet </w:t>
      </w:r>
      <w:r w:rsidR="007B27FF">
        <w:rPr>
          <w:rFonts w:ascii="Times New Roman" w:hAnsi="Times New Roman" w:cs="Times New Roman"/>
          <w:bCs/>
          <w:lang w:val="en-GB" w:eastAsia="zh-CN"/>
        </w:rPr>
        <w:t xml:space="preserve">achieved Dice scores </w:t>
      </w:r>
      <w:r w:rsidR="00BB76EB">
        <w:rPr>
          <w:rFonts w:ascii="Times New Roman" w:hAnsi="Times New Roman" w:cs="Times New Roman"/>
          <w:bCs/>
          <w:lang w:val="en-GB" w:eastAsia="zh-CN"/>
        </w:rPr>
        <w:t xml:space="preserve">of 91.9% and 91.2% </w:t>
      </w:r>
      <w:r w:rsidR="0082283D">
        <w:rPr>
          <w:rFonts w:ascii="Times New Roman" w:hAnsi="Times New Roman" w:cs="Times New Roman"/>
          <w:bCs/>
          <w:lang w:val="en-GB" w:eastAsia="zh-CN"/>
        </w:rPr>
        <w:t>for the LA and RA</w:t>
      </w:r>
      <w:r w:rsidR="00966295" w:rsidRPr="00966295">
        <w:rPr>
          <w:rFonts w:ascii="Times New Roman" w:hAnsi="Times New Roman" w:cs="Times New Roman"/>
          <w:bCs/>
          <w:lang w:val="en-GB" w:eastAsia="zh-CN"/>
        </w:rPr>
        <w:t xml:space="preserve"> </w:t>
      </w:r>
      <w:r w:rsidR="00966295">
        <w:rPr>
          <w:rFonts w:ascii="Times New Roman" w:hAnsi="Times New Roman" w:cs="Times New Roman"/>
          <w:bCs/>
          <w:lang w:val="en-GB" w:eastAsia="zh-CN"/>
        </w:rPr>
        <w:t>cavities</w:t>
      </w:r>
      <w:r w:rsidR="0082283D">
        <w:rPr>
          <w:rFonts w:ascii="Times New Roman" w:hAnsi="Times New Roman" w:cs="Times New Roman"/>
          <w:bCs/>
          <w:lang w:val="en-GB" w:eastAsia="zh-CN"/>
        </w:rPr>
        <w:t xml:space="preserve"> </w:t>
      </w:r>
      <w:r w:rsidR="00F158FC">
        <w:rPr>
          <w:rFonts w:ascii="Times New Roman" w:hAnsi="Times New Roman" w:cs="Times New Roman"/>
          <w:bCs/>
          <w:lang w:val="en-GB" w:eastAsia="zh-CN"/>
        </w:rPr>
        <w:t>with interquartile ranges between 90% and 93%</w:t>
      </w:r>
      <w:r w:rsidR="008B1FC5">
        <w:rPr>
          <w:rFonts w:ascii="Times New Roman" w:hAnsi="Times New Roman" w:cs="Times New Roman"/>
          <w:bCs/>
          <w:lang w:val="en-GB" w:eastAsia="zh-CN"/>
        </w:rPr>
        <w:t>,</w:t>
      </w:r>
      <w:r w:rsidR="00F158FC">
        <w:rPr>
          <w:rFonts w:ascii="Times New Roman" w:hAnsi="Times New Roman" w:cs="Times New Roman"/>
          <w:bCs/>
          <w:lang w:val="en-GB" w:eastAsia="zh-CN"/>
        </w:rPr>
        <w:t xml:space="preserve"> </w:t>
      </w:r>
      <w:r w:rsidR="008F04EB">
        <w:rPr>
          <w:rFonts w:ascii="Times New Roman" w:hAnsi="Times New Roman" w:cs="Times New Roman"/>
          <w:bCs/>
          <w:lang w:val="en-GB" w:eastAsia="zh-CN"/>
        </w:rPr>
        <w:t xml:space="preserve">showing </w:t>
      </w:r>
      <w:r w:rsidR="00D7382C">
        <w:rPr>
          <w:rFonts w:ascii="Times New Roman" w:hAnsi="Times New Roman" w:cs="Times New Roman"/>
          <w:bCs/>
          <w:lang w:val="en-GB" w:eastAsia="zh-CN"/>
        </w:rPr>
        <w:t xml:space="preserve">high precision </w:t>
      </w:r>
      <w:r w:rsidR="00A84CA2">
        <w:rPr>
          <w:rFonts w:ascii="Times New Roman" w:hAnsi="Times New Roman" w:cs="Times New Roman"/>
          <w:bCs/>
          <w:lang w:val="en-GB" w:eastAsia="zh-CN"/>
        </w:rPr>
        <w:t xml:space="preserve">3D </w:t>
      </w:r>
      <w:r w:rsidR="00D7382C">
        <w:rPr>
          <w:rFonts w:ascii="Times New Roman" w:hAnsi="Times New Roman" w:cs="Times New Roman"/>
          <w:bCs/>
          <w:lang w:val="en-GB" w:eastAsia="zh-CN"/>
        </w:rPr>
        <w:t>segmentation</w:t>
      </w:r>
      <w:r w:rsidR="00021CE3">
        <w:rPr>
          <w:rFonts w:ascii="Times New Roman" w:hAnsi="Times New Roman" w:cs="Times New Roman"/>
          <w:bCs/>
          <w:lang w:val="en-GB" w:eastAsia="zh-CN"/>
        </w:rPr>
        <w:t xml:space="preserve"> across the test</w:t>
      </w:r>
      <w:r w:rsidR="0082283D">
        <w:rPr>
          <w:rFonts w:ascii="Times New Roman" w:hAnsi="Times New Roman" w:cs="Times New Roman"/>
          <w:bCs/>
          <w:lang w:val="en-GB" w:eastAsia="zh-CN"/>
        </w:rPr>
        <w:t xml:space="preserve"> datasets</w:t>
      </w:r>
      <w:r w:rsidR="008E2F9F">
        <w:rPr>
          <w:rFonts w:ascii="Times New Roman" w:hAnsi="Times New Roman" w:cs="Times New Roman"/>
          <w:bCs/>
          <w:lang w:val="en-GB" w:eastAsia="zh-CN"/>
        </w:rPr>
        <w:t xml:space="preserve"> (Fig. 2b)</w:t>
      </w:r>
      <w:r w:rsidR="00D7382C">
        <w:rPr>
          <w:rFonts w:ascii="Times New Roman" w:hAnsi="Times New Roman" w:cs="Times New Roman"/>
          <w:bCs/>
          <w:lang w:val="en-GB" w:eastAsia="zh-CN"/>
        </w:rPr>
        <w:t>.</w:t>
      </w:r>
      <w:r w:rsidR="00C67159">
        <w:rPr>
          <w:rFonts w:ascii="Times New Roman" w:hAnsi="Times New Roman" w:cs="Times New Roman"/>
          <w:bCs/>
          <w:lang w:val="en-GB" w:eastAsia="zh-CN"/>
        </w:rPr>
        <w:t xml:space="preserve"> </w:t>
      </w:r>
      <w:r w:rsidR="00C26956">
        <w:rPr>
          <w:rFonts w:ascii="Times New Roman" w:hAnsi="Times New Roman" w:cs="Times New Roman"/>
          <w:bCs/>
          <w:lang w:val="en-GB" w:eastAsia="zh-CN"/>
        </w:rPr>
        <w:t xml:space="preserve">Visualizations in 3D further showed the majority of the predicted atrial anatomy was less than 1 pixel </w:t>
      </w:r>
      <w:r w:rsidR="008B1FC5">
        <w:rPr>
          <w:rFonts w:ascii="Times New Roman" w:hAnsi="Times New Roman" w:cs="Times New Roman"/>
          <w:bCs/>
          <w:lang w:val="en-GB" w:eastAsia="zh-CN"/>
        </w:rPr>
        <w:t xml:space="preserve">(approximately </w:t>
      </w:r>
      <w:r w:rsidR="00C26956">
        <w:rPr>
          <w:rFonts w:ascii="Times New Roman" w:hAnsi="Times New Roman" w:cs="Times New Roman"/>
          <w:bCs/>
          <w:lang w:val="en-GB" w:eastAsia="zh-CN"/>
        </w:rPr>
        <w:t>0.4 mm</w:t>
      </w:r>
      <w:r w:rsidR="008B1FC5">
        <w:rPr>
          <w:rFonts w:ascii="Times New Roman" w:hAnsi="Times New Roman" w:cs="Times New Roman"/>
          <w:bCs/>
          <w:lang w:val="en-GB" w:eastAsia="zh-CN"/>
        </w:rPr>
        <w:t>)</w:t>
      </w:r>
      <w:r w:rsidR="00C26956">
        <w:rPr>
          <w:rFonts w:ascii="Times New Roman" w:hAnsi="Times New Roman" w:cs="Times New Roman"/>
          <w:bCs/>
          <w:lang w:val="en-GB" w:eastAsia="zh-CN"/>
        </w:rPr>
        <w:t>, from the ground truth</w:t>
      </w:r>
      <w:r w:rsidR="004F2E03">
        <w:rPr>
          <w:rFonts w:ascii="Times New Roman" w:hAnsi="Times New Roman" w:cs="Times New Roman"/>
          <w:bCs/>
          <w:lang w:val="en-GB" w:eastAsia="zh-CN"/>
        </w:rPr>
        <w:t xml:space="preserve"> (Fig. </w:t>
      </w:r>
      <w:r w:rsidR="0042704B">
        <w:rPr>
          <w:rFonts w:ascii="Times New Roman" w:hAnsi="Times New Roman" w:cs="Times New Roman"/>
          <w:bCs/>
          <w:lang w:val="en-GB" w:eastAsia="zh-CN"/>
        </w:rPr>
        <w:t>2d</w:t>
      </w:r>
      <w:r w:rsidR="004F2E03">
        <w:rPr>
          <w:rFonts w:ascii="Times New Roman" w:hAnsi="Times New Roman" w:cs="Times New Roman"/>
          <w:bCs/>
          <w:lang w:val="en-GB" w:eastAsia="zh-CN"/>
        </w:rPr>
        <w:t>).</w:t>
      </w:r>
      <w:r w:rsidR="00D475B4">
        <w:rPr>
          <w:rFonts w:ascii="Times New Roman" w:hAnsi="Times New Roman" w:cs="Times New Roman"/>
          <w:bCs/>
          <w:lang w:val="en-GB" w:eastAsia="zh-CN"/>
        </w:rPr>
        <w:t xml:space="preserve"> </w:t>
      </w:r>
      <w:r w:rsidR="00237124">
        <w:rPr>
          <w:rFonts w:ascii="Times New Roman" w:hAnsi="Times New Roman" w:cs="Times New Roman"/>
          <w:bCs/>
          <w:lang w:val="en-GB" w:eastAsia="zh-CN"/>
        </w:rPr>
        <w:t xml:space="preserve">The </w:t>
      </w:r>
      <w:r w:rsidR="004F2E03">
        <w:rPr>
          <w:rFonts w:ascii="Times New Roman" w:hAnsi="Times New Roman" w:cs="Times New Roman"/>
          <w:bCs/>
          <w:lang w:val="en-GB" w:eastAsia="zh-CN"/>
        </w:rPr>
        <w:t>pulmonary veins</w:t>
      </w:r>
      <w:r w:rsidR="00AA5535">
        <w:rPr>
          <w:rFonts w:ascii="Times New Roman" w:hAnsi="Times New Roman" w:cs="Times New Roman"/>
          <w:bCs/>
          <w:lang w:val="en-GB" w:eastAsia="zh-CN"/>
        </w:rPr>
        <w:t>,</w:t>
      </w:r>
      <w:r w:rsidR="004F2E03">
        <w:rPr>
          <w:rFonts w:ascii="Times New Roman" w:hAnsi="Times New Roman" w:cs="Times New Roman"/>
          <w:bCs/>
          <w:lang w:val="en-GB" w:eastAsia="zh-CN"/>
        </w:rPr>
        <w:t xml:space="preserve"> which were not </w:t>
      </w:r>
      <w:r w:rsidR="008B1F84">
        <w:rPr>
          <w:rFonts w:ascii="Times New Roman" w:hAnsi="Times New Roman" w:cs="Times New Roman"/>
          <w:bCs/>
          <w:lang w:val="en-GB" w:eastAsia="zh-CN"/>
        </w:rPr>
        <w:t>labelled</w:t>
      </w:r>
      <w:r w:rsidR="004F2E03">
        <w:rPr>
          <w:rFonts w:ascii="Times New Roman" w:hAnsi="Times New Roman" w:cs="Times New Roman"/>
          <w:bCs/>
          <w:lang w:val="en-GB" w:eastAsia="zh-CN"/>
        </w:rPr>
        <w:t xml:space="preserve"> in the cine-MRI due to low resolution, </w:t>
      </w:r>
      <w:r w:rsidR="00DD6338">
        <w:rPr>
          <w:rFonts w:ascii="Times New Roman" w:hAnsi="Times New Roman" w:cs="Times New Roman"/>
          <w:bCs/>
          <w:lang w:val="en-GB" w:eastAsia="zh-CN"/>
        </w:rPr>
        <w:t>contained</w:t>
      </w:r>
      <w:r w:rsidR="00237124">
        <w:rPr>
          <w:rFonts w:ascii="Times New Roman" w:hAnsi="Times New Roman" w:cs="Times New Roman"/>
          <w:bCs/>
          <w:lang w:val="en-GB" w:eastAsia="zh-CN"/>
        </w:rPr>
        <w:t xml:space="preserve"> the highest distance errors</w:t>
      </w:r>
      <w:r w:rsidR="00AF2FA8">
        <w:rPr>
          <w:rFonts w:ascii="Times New Roman" w:hAnsi="Times New Roman" w:cs="Times New Roman"/>
          <w:bCs/>
          <w:lang w:val="en-GB" w:eastAsia="zh-CN"/>
        </w:rPr>
        <w:t xml:space="preserve"> in the CE-MRIs</w:t>
      </w:r>
      <w:r w:rsidR="00237124">
        <w:rPr>
          <w:rFonts w:ascii="Times New Roman" w:hAnsi="Times New Roman" w:cs="Times New Roman"/>
          <w:bCs/>
          <w:lang w:val="en-GB" w:eastAsia="zh-CN"/>
        </w:rPr>
        <w:t xml:space="preserve">. However, the </w:t>
      </w:r>
      <w:r w:rsidR="00AF2FA8">
        <w:rPr>
          <w:rFonts w:ascii="Times New Roman" w:hAnsi="Times New Roman" w:cs="Times New Roman"/>
          <w:bCs/>
          <w:lang w:val="en-GB" w:eastAsia="zh-CN"/>
        </w:rPr>
        <w:t>error</w:t>
      </w:r>
      <w:r w:rsidR="00CF79ED">
        <w:rPr>
          <w:rFonts w:ascii="Times New Roman" w:hAnsi="Times New Roman" w:cs="Times New Roman"/>
          <w:bCs/>
          <w:lang w:val="en-GB" w:eastAsia="zh-CN"/>
        </w:rPr>
        <w:t xml:space="preserve">s were mainly attributed to the </w:t>
      </w:r>
      <w:r w:rsidR="0052500F">
        <w:rPr>
          <w:rFonts w:ascii="Times New Roman" w:hAnsi="Times New Roman" w:cs="Times New Roman"/>
          <w:bCs/>
          <w:lang w:val="en-GB" w:eastAsia="zh-CN"/>
        </w:rPr>
        <w:t xml:space="preserve">predicted veins </w:t>
      </w:r>
      <w:r w:rsidR="00BC11AF">
        <w:rPr>
          <w:rFonts w:ascii="Times New Roman" w:hAnsi="Times New Roman" w:cs="Times New Roman"/>
          <w:bCs/>
          <w:lang w:val="en-GB" w:eastAsia="zh-CN"/>
        </w:rPr>
        <w:t xml:space="preserve">extended out </w:t>
      </w:r>
      <w:r w:rsidR="002E0DA0">
        <w:rPr>
          <w:rFonts w:ascii="Times New Roman" w:hAnsi="Times New Roman" w:cs="Times New Roman"/>
          <w:bCs/>
          <w:lang w:val="en-GB" w:eastAsia="zh-CN"/>
        </w:rPr>
        <w:t>from the LA chamber</w:t>
      </w:r>
      <w:r w:rsidR="0052500F">
        <w:rPr>
          <w:rFonts w:ascii="Times New Roman" w:hAnsi="Times New Roman" w:cs="Times New Roman"/>
          <w:bCs/>
          <w:lang w:val="en-GB" w:eastAsia="zh-CN"/>
        </w:rPr>
        <w:t xml:space="preserve"> at different lengths than the ground truth</w:t>
      </w:r>
      <w:r w:rsidR="002E0DA0">
        <w:rPr>
          <w:rFonts w:ascii="Times New Roman" w:hAnsi="Times New Roman" w:cs="Times New Roman"/>
          <w:bCs/>
          <w:lang w:val="en-GB" w:eastAsia="zh-CN"/>
        </w:rPr>
        <w:t xml:space="preserve">, a </w:t>
      </w:r>
      <w:r w:rsidR="00F51BE3">
        <w:rPr>
          <w:rFonts w:ascii="Times New Roman" w:hAnsi="Times New Roman" w:cs="Times New Roman"/>
          <w:bCs/>
          <w:lang w:val="en-GB" w:eastAsia="zh-CN"/>
        </w:rPr>
        <w:t xml:space="preserve">metric </w:t>
      </w:r>
      <w:r w:rsidR="002E0DA0">
        <w:rPr>
          <w:rFonts w:ascii="Times New Roman" w:hAnsi="Times New Roman" w:cs="Times New Roman"/>
          <w:bCs/>
          <w:lang w:val="en-GB" w:eastAsia="zh-CN"/>
        </w:rPr>
        <w:t xml:space="preserve">which was difficult to define </w:t>
      </w:r>
      <w:r w:rsidR="001F6D97">
        <w:rPr>
          <w:rFonts w:ascii="Times New Roman" w:hAnsi="Times New Roman" w:cs="Times New Roman"/>
          <w:bCs/>
          <w:lang w:val="en-GB" w:eastAsia="zh-CN"/>
        </w:rPr>
        <w:t xml:space="preserve">even </w:t>
      </w:r>
      <w:r w:rsidR="002E0DA0">
        <w:rPr>
          <w:rFonts w:ascii="Times New Roman" w:hAnsi="Times New Roman" w:cs="Times New Roman"/>
          <w:bCs/>
          <w:lang w:val="en-GB" w:eastAsia="zh-CN"/>
        </w:rPr>
        <w:t xml:space="preserve">during the expert annotation. Further 2D comparative visualization revealed other important structures such as the left atrial appendage and atrioventricular valves were also segmented </w:t>
      </w:r>
      <w:r w:rsidR="0053124A">
        <w:rPr>
          <w:rFonts w:ascii="Times New Roman" w:hAnsi="Times New Roman" w:cs="Times New Roman"/>
          <w:bCs/>
          <w:lang w:val="en-GB" w:eastAsia="zh-CN"/>
        </w:rPr>
        <w:t>with high precision</w:t>
      </w:r>
      <w:r w:rsidR="0042704B">
        <w:rPr>
          <w:rFonts w:ascii="Times New Roman" w:hAnsi="Times New Roman" w:cs="Times New Roman"/>
          <w:bCs/>
          <w:lang w:val="en-GB" w:eastAsia="zh-CN"/>
        </w:rPr>
        <w:t xml:space="preserve"> (Fig. 2e)</w:t>
      </w:r>
      <w:r w:rsidR="00E93D35">
        <w:rPr>
          <w:rFonts w:ascii="Times New Roman" w:hAnsi="Times New Roman" w:cs="Times New Roman"/>
          <w:bCs/>
          <w:lang w:val="en-GB" w:eastAsia="zh-CN"/>
        </w:rPr>
        <w:t>.</w:t>
      </w:r>
    </w:p>
    <w:p w14:paraId="2DA4F3C6" w14:textId="16029E94" w:rsidR="00DB34A2" w:rsidRDefault="00470A90" w:rsidP="00CE4C85">
      <w:pPr>
        <w:spacing w:after="0" w:line="240" w:lineRule="auto"/>
        <w:ind w:firstLine="420"/>
        <w:jc w:val="both"/>
        <w:rPr>
          <w:rFonts w:ascii="Times New Roman" w:hAnsi="Times New Roman" w:cs="Times New Roman"/>
          <w:bCs/>
          <w:lang w:val="en-GB" w:eastAsia="zh-CN"/>
        </w:rPr>
      </w:pPr>
      <w:r>
        <w:rPr>
          <w:rFonts w:ascii="Times New Roman" w:hAnsi="Times New Roman" w:cs="Times New Roman"/>
          <w:bCs/>
          <w:lang w:val="en-GB" w:eastAsia="zh-CN"/>
        </w:rPr>
        <w:t xml:space="preserve">The atrial cavities </w:t>
      </w:r>
      <w:r w:rsidR="00902BD1">
        <w:rPr>
          <w:rFonts w:ascii="Times New Roman" w:hAnsi="Times New Roman" w:cs="Times New Roman"/>
          <w:bCs/>
          <w:lang w:val="en-GB" w:eastAsia="zh-CN"/>
        </w:rPr>
        <w:t>were segmente</w:t>
      </w:r>
      <w:r w:rsidR="008264B3">
        <w:rPr>
          <w:rFonts w:ascii="Times New Roman" w:hAnsi="Times New Roman" w:cs="Times New Roman"/>
          <w:bCs/>
          <w:lang w:val="en-GB" w:eastAsia="zh-CN"/>
        </w:rPr>
        <w:t xml:space="preserve">d to enable the derivation of the diameter and volume measurements. However, analysis of </w:t>
      </w:r>
      <w:r w:rsidR="0033037C">
        <w:rPr>
          <w:rFonts w:ascii="Times New Roman" w:hAnsi="Times New Roman" w:cs="Times New Roman"/>
          <w:bCs/>
          <w:lang w:val="en-GB" w:eastAsia="zh-CN"/>
        </w:rPr>
        <w:t xml:space="preserve">atrial </w:t>
      </w:r>
      <w:r w:rsidR="00A30C43">
        <w:rPr>
          <w:rFonts w:ascii="Times New Roman" w:hAnsi="Times New Roman" w:cs="Times New Roman"/>
          <w:bCs/>
          <w:lang w:val="en-GB" w:eastAsia="zh-CN"/>
        </w:rPr>
        <w:t xml:space="preserve">wall thickness and </w:t>
      </w:r>
      <w:r w:rsidR="0033037C">
        <w:rPr>
          <w:rFonts w:ascii="Times New Roman" w:hAnsi="Times New Roman" w:cs="Times New Roman"/>
          <w:bCs/>
          <w:lang w:val="en-GB" w:eastAsia="zh-CN"/>
        </w:rPr>
        <w:t xml:space="preserve">fibrosis requires </w:t>
      </w:r>
      <w:r w:rsidR="00914B7D">
        <w:rPr>
          <w:rFonts w:ascii="Times New Roman" w:hAnsi="Times New Roman" w:cs="Times New Roman"/>
          <w:bCs/>
          <w:lang w:val="en-GB" w:eastAsia="zh-CN"/>
        </w:rPr>
        <w:t xml:space="preserve">the segmentation of the atrial wall tissue. </w:t>
      </w:r>
      <w:r w:rsidR="00C50B6F">
        <w:rPr>
          <w:rFonts w:ascii="Times New Roman" w:hAnsi="Times New Roman" w:cs="Times New Roman"/>
          <w:bCs/>
          <w:lang w:val="en-GB" w:eastAsia="zh-CN"/>
        </w:rPr>
        <w:t xml:space="preserve">To extract </w:t>
      </w:r>
      <w:r w:rsidR="00EA5921">
        <w:rPr>
          <w:rFonts w:ascii="Times New Roman" w:hAnsi="Times New Roman" w:cs="Times New Roman"/>
          <w:bCs/>
          <w:lang w:val="en-GB" w:eastAsia="zh-CN"/>
        </w:rPr>
        <w:t>LA and RA</w:t>
      </w:r>
      <w:r w:rsidR="00C50B6F">
        <w:rPr>
          <w:rFonts w:ascii="Times New Roman" w:hAnsi="Times New Roman" w:cs="Times New Roman"/>
          <w:bCs/>
          <w:lang w:val="en-GB" w:eastAsia="zh-CN"/>
        </w:rPr>
        <w:t xml:space="preserve"> walls</w:t>
      </w:r>
      <w:r w:rsidR="00C70C8D">
        <w:rPr>
          <w:rFonts w:ascii="Times New Roman" w:hAnsi="Times New Roman" w:cs="Times New Roman"/>
          <w:bCs/>
          <w:lang w:val="en-GB" w:eastAsia="zh-CN"/>
        </w:rPr>
        <w:t xml:space="preserve"> from the CE-MRIs</w:t>
      </w:r>
      <w:r w:rsidR="00C50B6F">
        <w:rPr>
          <w:rFonts w:ascii="Times New Roman" w:hAnsi="Times New Roman" w:cs="Times New Roman"/>
          <w:bCs/>
          <w:lang w:val="en-GB" w:eastAsia="zh-CN"/>
        </w:rPr>
        <w:t xml:space="preserve">, </w:t>
      </w:r>
      <w:r w:rsidR="00971B48">
        <w:rPr>
          <w:rFonts w:ascii="Times New Roman" w:hAnsi="Times New Roman" w:cs="Times New Roman"/>
          <w:bCs/>
          <w:lang w:val="en-GB" w:eastAsia="zh-CN"/>
        </w:rPr>
        <w:t xml:space="preserve">AtriaNet first segmented the </w:t>
      </w:r>
      <w:r w:rsidR="00C50B6F">
        <w:rPr>
          <w:rFonts w:ascii="Times New Roman" w:hAnsi="Times New Roman" w:cs="Times New Roman"/>
          <w:bCs/>
          <w:lang w:val="en-GB" w:eastAsia="zh-CN"/>
        </w:rPr>
        <w:t xml:space="preserve">epicardial surface to </w:t>
      </w:r>
      <w:r w:rsidR="00F252C9">
        <w:rPr>
          <w:rFonts w:ascii="Times New Roman" w:hAnsi="Times New Roman" w:cs="Times New Roman"/>
          <w:bCs/>
          <w:lang w:val="en-GB" w:eastAsia="zh-CN"/>
        </w:rPr>
        <w:t xml:space="preserve">delineate the </w:t>
      </w:r>
      <w:r w:rsidR="00C50B6F">
        <w:rPr>
          <w:rFonts w:ascii="Times New Roman" w:hAnsi="Times New Roman" w:cs="Times New Roman"/>
          <w:bCs/>
          <w:lang w:val="en-GB" w:eastAsia="zh-CN"/>
        </w:rPr>
        <w:t>enclosed tissue mass</w:t>
      </w:r>
      <w:r w:rsidR="00A550F7">
        <w:rPr>
          <w:rFonts w:ascii="Times New Roman" w:hAnsi="Times New Roman" w:cs="Times New Roman"/>
          <w:bCs/>
          <w:lang w:val="en-GB" w:eastAsia="zh-CN"/>
        </w:rPr>
        <w:t xml:space="preserve"> consisting of both the</w:t>
      </w:r>
      <w:r w:rsidR="00C50B6F">
        <w:rPr>
          <w:rFonts w:ascii="Times New Roman" w:hAnsi="Times New Roman" w:cs="Times New Roman"/>
          <w:bCs/>
          <w:lang w:val="en-GB" w:eastAsia="zh-CN"/>
        </w:rPr>
        <w:t xml:space="preserve"> atrial </w:t>
      </w:r>
      <w:r w:rsidR="00D37080">
        <w:rPr>
          <w:rFonts w:ascii="Times New Roman" w:hAnsi="Times New Roman" w:cs="Times New Roman"/>
          <w:bCs/>
          <w:lang w:val="en-GB" w:eastAsia="zh-CN"/>
        </w:rPr>
        <w:t>cavity an</w:t>
      </w:r>
      <w:r w:rsidR="00D37080" w:rsidRPr="001C7A8E">
        <w:rPr>
          <w:rFonts w:ascii="Times New Roman" w:hAnsi="Times New Roman" w:cs="Times New Roman"/>
          <w:bCs/>
          <w:lang w:val="en-GB" w:eastAsia="zh-CN"/>
        </w:rPr>
        <w:t>d wall</w:t>
      </w:r>
      <w:r w:rsidR="00C50B6F">
        <w:rPr>
          <w:rFonts w:ascii="Times New Roman" w:hAnsi="Times New Roman" w:cs="Times New Roman"/>
          <w:bCs/>
          <w:lang w:val="en-GB" w:eastAsia="zh-CN"/>
        </w:rPr>
        <w:t>.</w:t>
      </w:r>
      <w:r w:rsidR="00A4255D">
        <w:rPr>
          <w:rFonts w:ascii="Times New Roman" w:hAnsi="Times New Roman" w:cs="Times New Roman"/>
          <w:bCs/>
          <w:lang w:val="en-GB" w:eastAsia="zh-CN"/>
        </w:rPr>
        <w:t xml:space="preserve"> </w:t>
      </w:r>
      <w:r w:rsidR="003F7DFF">
        <w:rPr>
          <w:rFonts w:ascii="Times New Roman" w:hAnsi="Times New Roman" w:cs="Times New Roman"/>
          <w:bCs/>
          <w:lang w:val="en-GB" w:eastAsia="zh-CN"/>
        </w:rPr>
        <w:t xml:space="preserve">The wall was therefore the non-overlap region between the </w:t>
      </w:r>
      <w:r w:rsidR="00A4255D">
        <w:rPr>
          <w:rFonts w:ascii="Times New Roman" w:hAnsi="Times New Roman" w:cs="Times New Roman"/>
          <w:bCs/>
          <w:lang w:val="en-GB" w:eastAsia="zh-CN"/>
        </w:rPr>
        <w:t>epicardial surface and cavity</w:t>
      </w:r>
      <w:r w:rsidR="00A4255D" w:rsidRPr="00A4255D">
        <w:rPr>
          <w:rFonts w:ascii="Times New Roman" w:hAnsi="Times New Roman" w:cs="Times New Roman"/>
          <w:bCs/>
          <w:lang w:val="en-GB" w:eastAsia="zh-CN"/>
        </w:rPr>
        <w:t xml:space="preserve"> </w:t>
      </w:r>
      <w:r w:rsidR="00A4255D">
        <w:rPr>
          <w:rFonts w:ascii="Times New Roman" w:hAnsi="Times New Roman" w:cs="Times New Roman"/>
          <w:bCs/>
          <w:lang w:val="en-GB" w:eastAsia="zh-CN"/>
        </w:rPr>
        <w:t>segmentations.</w:t>
      </w:r>
      <w:r w:rsidR="001C5D60">
        <w:rPr>
          <w:rFonts w:ascii="Times New Roman" w:hAnsi="Times New Roman" w:cs="Times New Roman"/>
          <w:bCs/>
          <w:lang w:val="en-GB" w:eastAsia="zh-CN"/>
        </w:rPr>
        <w:t xml:space="preserve"> </w:t>
      </w:r>
      <w:r w:rsidR="001E500F">
        <w:rPr>
          <w:rFonts w:ascii="Times New Roman" w:hAnsi="Times New Roman" w:cs="Times New Roman"/>
          <w:bCs/>
          <w:lang w:val="en-GB" w:eastAsia="zh-CN"/>
        </w:rPr>
        <w:t xml:space="preserve">AtriaNet segmented the </w:t>
      </w:r>
      <w:r w:rsidR="00C50B6F">
        <w:rPr>
          <w:rFonts w:ascii="Times New Roman" w:hAnsi="Times New Roman" w:cs="Times New Roman"/>
          <w:bCs/>
          <w:lang w:val="en-GB" w:eastAsia="zh-CN"/>
        </w:rPr>
        <w:t>enclosed atrial cavity and wall</w:t>
      </w:r>
      <w:r w:rsidR="00F714BD">
        <w:rPr>
          <w:rFonts w:ascii="Times New Roman" w:hAnsi="Times New Roman" w:cs="Times New Roman"/>
          <w:bCs/>
          <w:lang w:val="en-GB" w:eastAsia="zh-CN"/>
        </w:rPr>
        <w:t xml:space="preserve"> with </w:t>
      </w:r>
      <w:r w:rsidR="00E009D3">
        <w:rPr>
          <w:rFonts w:ascii="Times New Roman" w:hAnsi="Times New Roman" w:cs="Times New Roman"/>
          <w:bCs/>
          <w:lang w:val="en-GB" w:eastAsia="zh-CN"/>
        </w:rPr>
        <w:t xml:space="preserve">a </w:t>
      </w:r>
      <w:r w:rsidR="00F714BD">
        <w:rPr>
          <w:rFonts w:ascii="Times New Roman" w:hAnsi="Times New Roman" w:cs="Times New Roman"/>
          <w:bCs/>
          <w:lang w:val="en-GB" w:eastAsia="zh-CN"/>
        </w:rPr>
        <w:t xml:space="preserve">particularly impressive </w:t>
      </w:r>
      <w:r w:rsidR="00E009D3">
        <w:rPr>
          <w:rFonts w:ascii="Times New Roman" w:hAnsi="Times New Roman" w:cs="Times New Roman"/>
          <w:bCs/>
          <w:lang w:val="en-GB" w:eastAsia="zh-CN"/>
        </w:rPr>
        <w:t>D</w:t>
      </w:r>
      <w:r w:rsidR="00B34328">
        <w:rPr>
          <w:rFonts w:ascii="Times New Roman" w:hAnsi="Times New Roman" w:cs="Times New Roman"/>
          <w:bCs/>
          <w:lang w:val="en-GB" w:eastAsia="zh-CN"/>
        </w:rPr>
        <w:t>ice score of 93%</w:t>
      </w:r>
      <w:r w:rsidR="00F714BD">
        <w:rPr>
          <w:rFonts w:ascii="Times New Roman" w:hAnsi="Times New Roman" w:cs="Times New Roman"/>
          <w:bCs/>
          <w:lang w:val="en-GB" w:eastAsia="zh-CN"/>
        </w:rPr>
        <w:t>.</w:t>
      </w:r>
      <w:r w:rsidR="00EB1F08">
        <w:rPr>
          <w:rFonts w:ascii="Times New Roman" w:hAnsi="Times New Roman" w:cs="Times New Roman"/>
          <w:bCs/>
          <w:lang w:val="en-GB" w:eastAsia="zh-CN"/>
        </w:rPr>
        <w:t xml:space="preserve"> </w:t>
      </w:r>
      <w:r w:rsidR="009E1487">
        <w:rPr>
          <w:rFonts w:ascii="Times New Roman" w:hAnsi="Times New Roman" w:cs="Times New Roman"/>
          <w:bCs/>
          <w:lang w:val="en-GB" w:eastAsia="zh-CN"/>
        </w:rPr>
        <w:t>T</w:t>
      </w:r>
      <w:r w:rsidR="00F15944">
        <w:rPr>
          <w:rFonts w:ascii="Times New Roman" w:hAnsi="Times New Roman" w:cs="Times New Roman"/>
          <w:bCs/>
          <w:lang w:val="en-GB" w:eastAsia="zh-CN"/>
        </w:rPr>
        <w:t xml:space="preserve">hese </w:t>
      </w:r>
      <w:r w:rsidR="00B330F8">
        <w:rPr>
          <w:rFonts w:ascii="Times New Roman" w:hAnsi="Times New Roman" w:cs="Times New Roman"/>
          <w:bCs/>
          <w:lang w:val="en-GB" w:eastAsia="zh-CN"/>
        </w:rPr>
        <w:t xml:space="preserve">observed </w:t>
      </w:r>
      <w:r w:rsidR="00F15944">
        <w:rPr>
          <w:rFonts w:ascii="Times New Roman" w:hAnsi="Times New Roman" w:cs="Times New Roman"/>
          <w:bCs/>
          <w:lang w:val="en-GB" w:eastAsia="zh-CN"/>
        </w:rPr>
        <w:t>performances were consistent across both CE-MRI datasets.</w:t>
      </w:r>
    </w:p>
    <w:p w14:paraId="170F8792" w14:textId="49D0A8F5" w:rsidR="008C4F8B" w:rsidRPr="00184E93" w:rsidRDefault="008C4F8B" w:rsidP="00CE4C85">
      <w:pPr>
        <w:spacing w:after="0" w:line="240" w:lineRule="auto"/>
        <w:ind w:firstLine="420"/>
        <w:jc w:val="both"/>
        <w:rPr>
          <w:rFonts w:ascii="Times New Roman" w:hAnsi="Times New Roman" w:cs="Times New Roman"/>
          <w:bCs/>
          <w:lang w:val="en-GB" w:eastAsia="zh-CN"/>
        </w:rPr>
      </w:pPr>
      <w:r>
        <w:rPr>
          <w:rFonts w:ascii="Times New Roman" w:hAnsi="Times New Roman" w:cs="Times New Roman"/>
          <w:bCs/>
          <w:lang w:val="en-GB" w:eastAsia="zh-CN"/>
        </w:rPr>
        <w:t>Overall, the consistent performance across the three multi-centre datasets demonstrated the generalizability of AtriaNet. In particular, accurate predictions were maintained regardless of using the larger UK Biobank dataset or the smaller Waikato dataset.</w:t>
      </w:r>
    </w:p>
    <w:p w14:paraId="4B4D0D8C" w14:textId="69637F77" w:rsidR="00496096" w:rsidRDefault="00496096" w:rsidP="0048607A">
      <w:pPr>
        <w:spacing w:after="0" w:line="240" w:lineRule="auto"/>
        <w:jc w:val="both"/>
        <w:rPr>
          <w:rFonts w:ascii="Times New Roman" w:hAnsi="Times New Roman" w:cs="Times New Roman"/>
          <w:bCs/>
          <w:lang w:val="en-GB" w:eastAsia="zh-CN"/>
        </w:rPr>
      </w:pPr>
    </w:p>
    <w:p w14:paraId="36A23A2E" w14:textId="41BF7510" w:rsidR="002D4D30" w:rsidRPr="002D4D30" w:rsidRDefault="002D4D30" w:rsidP="0048607A">
      <w:pPr>
        <w:pStyle w:val="Heading3"/>
        <w:spacing w:after="0" w:line="240" w:lineRule="auto"/>
        <w:jc w:val="both"/>
        <w:rPr>
          <w:lang w:val="en-GB"/>
        </w:rPr>
      </w:pPr>
      <w:r>
        <w:rPr>
          <w:lang w:val="en-GB"/>
        </w:rPr>
        <w:lastRenderedPageBreak/>
        <w:t xml:space="preserve">AtriaNet Calculates the </w:t>
      </w:r>
      <w:r w:rsidR="00E009D3">
        <w:rPr>
          <w:lang w:val="en-GB"/>
        </w:rPr>
        <w:t xml:space="preserve">Chamber </w:t>
      </w:r>
      <w:r>
        <w:rPr>
          <w:lang w:val="en-GB"/>
        </w:rPr>
        <w:t xml:space="preserve">Volume and Diameter </w:t>
      </w:r>
      <w:r w:rsidR="000C7CF4">
        <w:rPr>
          <w:lang w:val="en-GB"/>
        </w:rPr>
        <w:t>with</w:t>
      </w:r>
      <w:r>
        <w:rPr>
          <w:lang w:val="en-GB"/>
        </w:rPr>
        <w:t xml:space="preserve"> Clinical-Level Precision</w:t>
      </w:r>
    </w:p>
    <w:p w14:paraId="3BC1E0AF" w14:textId="179297B1" w:rsidR="00670612" w:rsidRPr="00D630DC" w:rsidRDefault="00441431" w:rsidP="0048607A">
      <w:pPr>
        <w:pStyle w:val="Heading3"/>
        <w:spacing w:after="0" w:line="240" w:lineRule="auto"/>
        <w:ind w:firstLine="420"/>
        <w:jc w:val="both"/>
        <w:rPr>
          <w:sz w:val="22"/>
          <w:szCs w:val="22"/>
          <w:lang w:val="en-GB"/>
        </w:rPr>
      </w:pPr>
      <w:r>
        <w:rPr>
          <w:sz w:val="22"/>
          <w:szCs w:val="22"/>
          <w:lang w:val="en-GB"/>
        </w:rPr>
        <w:t xml:space="preserve">AtriaNet </w:t>
      </w:r>
      <w:r w:rsidR="009E297C">
        <w:rPr>
          <w:sz w:val="22"/>
          <w:szCs w:val="22"/>
          <w:lang w:val="en-GB"/>
        </w:rPr>
        <w:t xml:space="preserve">is able to </w:t>
      </w:r>
      <w:r w:rsidR="00756EBC">
        <w:rPr>
          <w:sz w:val="22"/>
          <w:szCs w:val="22"/>
          <w:lang w:val="en-GB"/>
        </w:rPr>
        <w:t xml:space="preserve">efficiently </w:t>
      </w:r>
      <w:r w:rsidR="005331FA">
        <w:rPr>
          <w:sz w:val="22"/>
          <w:szCs w:val="22"/>
          <w:lang w:val="en-GB"/>
        </w:rPr>
        <w:t>generate</w:t>
      </w:r>
      <w:r>
        <w:rPr>
          <w:sz w:val="22"/>
          <w:szCs w:val="22"/>
          <w:lang w:val="en-GB"/>
        </w:rPr>
        <w:t xml:space="preserve"> accurate </w:t>
      </w:r>
      <w:ins w:id="5" w:author="zhaohan" w:date="2021-10-12T21:32:00Z">
        <w:r w:rsidR="00F110CB">
          <w:rPr>
            <w:sz w:val="22"/>
            <w:szCs w:val="22"/>
            <w:lang w:val="en-GB"/>
          </w:rPr>
          <w:t xml:space="preserve">atrial </w:t>
        </w:r>
      </w:ins>
      <w:r w:rsidR="00FD1693">
        <w:rPr>
          <w:sz w:val="22"/>
          <w:szCs w:val="22"/>
          <w:lang w:val="en-GB"/>
        </w:rPr>
        <w:t>measure</w:t>
      </w:r>
      <w:r>
        <w:rPr>
          <w:sz w:val="22"/>
          <w:szCs w:val="22"/>
          <w:lang w:val="en-GB"/>
        </w:rPr>
        <w:t xml:space="preserve"> calculations </w:t>
      </w:r>
      <w:r w:rsidR="00F45741">
        <w:rPr>
          <w:sz w:val="22"/>
          <w:szCs w:val="22"/>
          <w:lang w:val="en-GB"/>
        </w:rPr>
        <w:t xml:space="preserve">directly </w:t>
      </w:r>
      <w:r>
        <w:rPr>
          <w:sz w:val="22"/>
          <w:szCs w:val="22"/>
          <w:lang w:val="en-GB"/>
        </w:rPr>
        <w:t>from its automatic segmentation</w:t>
      </w:r>
      <w:r w:rsidR="00BE3C96">
        <w:rPr>
          <w:sz w:val="22"/>
          <w:szCs w:val="22"/>
          <w:lang w:val="en-GB"/>
        </w:rPr>
        <w:t>s</w:t>
      </w:r>
      <w:r>
        <w:rPr>
          <w:sz w:val="22"/>
          <w:szCs w:val="22"/>
          <w:lang w:val="en-GB"/>
        </w:rPr>
        <w:t>.</w:t>
      </w:r>
      <w:r w:rsidR="000A0F75">
        <w:rPr>
          <w:sz w:val="22"/>
          <w:szCs w:val="22"/>
          <w:lang w:val="en-GB"/>
        </w:rPr>
        <w:t xml:space="preserve"> </w:t>
      </w:r>
      <w:r w:rsidR="00DD04D6">
        <w:rPr>
          <w:sz w:val="22"/>
          <w:szCs w:val="22"/>
          <w:lang w:val="en-GB"/>
        </w:rPr>
        <w:t>We</w:t>
      </w:r>
      <w:r w:rsidR="00CB6FA7">
        <w:rPr>
          <w:sz w:val="22"/>
          <w:szCs w:val="22"/>
          <w:lang w:val="en-GB"/>
        </w:rPr>
        <w:t xml:space="preserve"> </w:t>
      </w:r>
      <w:r w:rsidR="006E031A">
        <w:rPr>
          <w:sz w:val="22"/>
          <w:szCs w:val="22"/>
          <w:lang w:val="en-GB"/>
        </w:rPr>
        <w:t>compared the</w:t>
      </w:r>
      <w:r w:rsidR="00BE3C96">
        <w:rPr>
          <w:sz w:val="22"/>
          <w:szCs w:val="22"/>
          <w:lang w:val="en-GB"/>
        </w:rPr>
        <w:t xml:space="preserve"> </w:t>
      </w:r>
      <w:r w:rsidR="00A057BE">
        <w:rPr>
          <w:sz w:val="22"/>
          <w:szCs w:val="22"/>
          <w:lang w:val="en-GB"/>
        </w:rPr>
        <w:t xml:space="preserve">percentage </w:t>
      </w:r>
      <w:r w:rsidR="00123A4C">
        <w:rPr>
          <w:sz w:val="22"/>
          <w:szCs w:val="22"/>
          <w:lang w:val="en-GB"/>
        </w:rPr>
        <w:t>accuracy</w:t>
      </w:r>
      <w:r w:rsidR="00A057BE">
        <w:rPr>
          <w:sz w:val="22"/>
          <w:szCs w:val="22"/>
          <w:lang w:val="en-GB"/>
        </w:rPr>
        <w:t xml:space="preserve"> </w:t>
      </w:r>
      <w:r w:rsidR="005A6902">
        <w:rPr>
          <w:sz w:val="22"/>
          <w:szCs w:val="22"/>
          <w:lang w:val="en-GB"/>
        </w:rPr>
        <w:t xml:space="preserve">between </w:t>
      </w:r>
      <w:r w:rsidR="00A56A1C">
        <w:rPr>
          <w:sz w:val="22"/>
          <w:szCs w:val="22"/>
          <w:lang w:val="en-GB"/>
        </w:rPr>
        <w:t xml:space="preserve">the </w:t>
      </w:r>
      <w:r w:rsidR="00BE3C96">
        <w:rPr>
          <w:sz w:val="22"/>
          <w:szCs w:val="22"/>
          <w:lang w:val="en-GB"/>
        </w:rPr>
        <w:t xml:space="preserve">AtriaNet </w:t>
      </w:r>
      <w:r w:rsidR="00732AFD">
        <w:rPr>
          <w:sz w:val="22"/>
          <w:szCs w:val="22"/>
          <w:lang w:val="en-GB"/>
        </w:rPr>
        <w:t>atrial diameter and volume predictions against those</w:t>
      </w:r>
      <w:r w:rsidR="00BE3C96">
        <w:rPr>
          <w:sz w:val="22"/>
          <w:szCs w:val="22"/>
          <w:lang w:val="en-GB"/>
        </w:rPr>
        <w:t xml:space="preserve"> </w:t>
      </w:r>
      <w:r w:rsidR="00EF17C6">
        <w:rPr>
          <w:sz w:val="22"/>
          <w:szCs w:val="22"/>
          <w:lang w:val="en-GB"/>
        </w:rPr>
        <w:t>calculated from the expert segmentations</w:t>
      </w:r>
      <w:r w:rsidR="002E3A78">
        <w:rPr>
          <w:sz w:val="22"/>
          <w:szCs w:val="22"/>
          <w:lang w:val="en-GB"/>
        </w:rPr>
        <w:t xml:space="preserve"> in</w:t>
      </w:r>
      <w:r w:rsidR="00EF17C6">
        <w:rPr>
          <w:sz w:val="22"/>
          <w:szCs w:val="22"/>
          <w:lang w:val="en-GB"/>
        </w:rPr>
        <w:t xml:space="preserve"> all three datasets</w:t>
      </w:r>
      <w:r w:rsidR="00CD0ADC">
        <w:rPr>
          <w:sz w:val="22"/>
          <w:szCs w:val="22"/>
          <w:lang w:val="en-GB"/>
        </w:rPr>
        <w:t xml:space="preserve">. </w:t>
      </w:r>
      <w:r w:rsidR="001C7DCC">
        <w:rPr>
          <w:sz w:val="22"/>
          <w:szCs w:val="22"/>
          <w:lang w:val="en-GB"/>
        </w:rPr>
        <w:t xml:space="preserve">In the cine-MRI </w:t>
      </w:r>
      <w:r w:rsidR="001C7DCC" w:rsidRPr="00504186">
        <w:rPr>
          <w:sz w:val="22"/>
          <w:szCs w:val="22"/>
          <w:lang w:val="en-GB"/>
        </w:rPr>
        <w:t xml:space="preserve">dataset, the </w:t>
      </w:r>
      <w:r w:rsidR="00BE5614" w:rsidRPr="00504186">
        <w:rPr>
          <w:sz w:val="22"/>
          <w:szCs w:val="22"/>
          <w:lang w:val="en-GB"/>
        </w:rPr>
        <w:t xml:space="preserve">diameter and volume </w:t>
      </w:r>
      <w:r w:rsidR="0007008A" w:rsidRPr="00504186">
        <w:rPr>
          <w:sz w:val="22"/>
          <w:szCs w:val="22"/>
          <w:lang w:val="en-GB"/>
        </w:rPr>
        <w:t xml:space="preserve">errors were consistent for each atrial chamber, </w:t>
      </w:r>
      <w:r w:rsidR="00F51BE3" w:rsidRPr="00504186">
        <w:rPr>
          <w:sz w:val="22"/>
          <w:szCs w:val="22"/>
          <w:lang w:val="en-GB"/>
        </w:rPr>
        <w:t>yielding</w:t>
      </w:r>
      <w:r w:rsidR="001C7DCC" w:rsidRPr="00504186">
        <w:rPr>
          <w:sz w:val="22"/>
          <w:szCs w:val="22"/>
          <w:lang w:val="en-GB"/>
        </w:rPr>
        <w:t xml:space="preserve"> </w:t>
      </w:r>
      <w:r w:rsidR="00F51BE3" w:rsidRPr="00504186">
        <w:rPr>
          <w:sz w:val="22"/>
          <w:szCs w:val="22"/>
          <w:lang w:val="en-GB"/>
        </w:rPr>
        <w:t xml:space="preserve">accuracies of </w:t>
      </w:r>
      <w:r w:rsidR="00354E9A" w:rsidRPr="00504186">
        <w:rPr>
          <w:sz w:val="22"/>
          <w:szCs w:val="22"/>
          <w:lang w:val="en-GB"/>
        </w:rPr>
        <w:t>97</w:t>
      </w:r>
      <w:r w:rsidR="001C7DCC" w:rsidRPr="00504186">
        <w:rPr>
          <w:sz w:val="22"/>
          <w:szCs w:val="22"/>
          <w:lang w:val="en-GB"/>
        </w:rPr>
        <w:t xml:space="preserve">% </w:t>
      </w:r>
      <w:r w:rsidR="0007008A" w:rsidRPr="00504186">
        <w:rPr>
          <w:sz w:val="22"/>
          <w:szCs w:val="22"/>
          <w:lang w:val="en-GB"/>
        </w:rPr>
        <w:t xml:space="preserve">for the RA </w:t>
      </w:r>
      <w:r w:rsidR="001C7DCC" w:rsidRPr="00504186">
        <w:rPr>
          <w:sz w:val="22"/>
          <w:szCs w:val="22"/>
          <w:lang w:val="en-GB"/>
        </w:rPr>
        <w:t xml:space="preserve">and </w:t>
      </w:r>
      <w:r w:rsidR="00354E9A" w:rsidRPr="00504186">
        <w:rPr>
          <w:sz w:val="22"/>
          <w:szCs w:val="22"/>
          <w:lang w:val="en-GB"/>
        </w:rPr>
        <w:t>96</w:t>
      </w:r>
      <w:r w:rsidR="001C7DCC" w:rsidRPr="00504186">
        <w:rPr>
          <w:sz w:val="22"/>
          <w:szCs w:val="22"/>
          <w:lang w:val="en-GB"/>
        </w:rPr>
        <w:t xml:space="preserve">% for </w:t>
      </w:r>
      <w:r w:rsidR="0007008A" w:rsidRPr="00504186">
        <w:rPr>
          <w:sz w:val="22"/>
          <w:szCs w:val="22"/>
          <w:lang w:val="en-GB"/>
        </w:rPr>
        <w:t>the</w:t>
      </w:r>
      <w:r w:rsidR="001C7DCC" w:rsidRPr="00504186">
        <w:rPr>
          <w:sz w:val="22"/>
          <w:szCs w:val="22"/>
          <w:lang w:val="en-GB"/>
        </w:rPr>
        <w:t xml:space="preserve"> LA</w:t>
      </w:r>
      <w:r w:rsidR="008B0E69">
        <w:rPr>
          <w:sz w:val="22"/>
          <w:szCs w:val="22"/>
          <w:lang w:val="en-GB"/>
        </w:rPr>
        <w:t xml:space="preserve"> (Fig. 3a)</w:t>
      </w:r>
      <w:r w:rsidR="00574C30" w:rsidRPr="00504186">
        <w:rPr>
          <w:sz w:val="22"/>
          <w:szCs w:val="22"/>
          <w:lang w:val="en-GB"/>
        </w:rPr>
        <w:t>.</w:t>
      </w:r>
      <w:r w:rsidR="001906E9" w:rsidRPr="00504186">
        <w:rPr>
          <w:sz w:val="22"/>
          <w:szCs w:val="22"/>
          <w:lang w:val="en-GB"/>
        </w:rPr>
        <w:t xml:space="preserve"> </w:t>
      </w:r>
      <w:r w:rsidR="00B069D7" w:rsidRPr="00504186">
        <w:rPr>
          <w:sz w:val="22"/>
          <w:szCs w:val="22"/>
          <w:lang w:val="en-GB"/>
        </w:rPr>
        <w:t>The errors in the CE-MRI datasets were</w:t>
      </w:r>
      <w:r w:rsidR="00711CD6">
        <w:rPr>
          <w:sz w:val="22"/>
          <w:szCs w:val="22"/>
          <w:lang w:val="en-GB"/>
        </w:rPr>
        <w:t xml:space="preserve"> </w:t>
      </w:r>
      <w:r w:rsidR="00711CD6" w:rsidRPr="00504186">
        <w:rPr>
          <w:sz w:val="22"/>
          <w:szCs w:val="22"/>
          <w:lang w:val="en-GB"/>
        </w:rPr>
        <w:t>marginally</w:t>
      </w:r>
      <w:r w:rsidR="00B069D7" w:rsidRPr="00504186">
        <w:rPr>
          <w:sz w:val="22"/>
          <w:szCs w:val="22"/>
          <w:lang w:val="en-GB"/>
        </w:rPr>
        <w:t xml:space="preserve"> </w:t>
      </w:r>
      <w:r w:rsidR="003A0FE4" w:rsidRPr="00504186">
        <w:rPr>
          <w:sz w:val="22"/>
          <w:szCs w:val="22"/>
          <w:lang w:val="en-GB"/>
        </w:rPr>
        <w:t>lower</w:t>
      </w:r>
      <w:r w:rsidR="00B069D7" w:rsidRPr="00504186">
        <w:rPr>
          <w:sz w:val="22"/>
          <w:szCs w:val="22"/>
          <w:lang w:val="en-GB"/>
        </w:rPr>
        <w:t xml:space="preserve"> for the RA at </w:t>
      </w:r>
      <w:r w:rsidR="003A0FE4" w:rsidRPr="00504186">
        <w:rPr>
          <w:sz w:val="22"/>
          <w:szCs w:val="22"/>
          <w:lang w:val="en-GB"/>
        </w:rPr>
        <w:t>93</w:t>
      </w:r>
      <w:r w:rsidR="00B069D7" w:rsidRPr="00504186">
        <w:rPr>
          <w:sz w:val="22"/>
          <w:szCs w:val="22"/>
          <w:lang w:val="en-GB"/>
        </w:rPr>
        <w:t xml:space="preserve">% for both measures, and </w:t>
      </w:r>
      <w:r w:rsidR="003A0FE4" w:rsidRPr="00504186">
        <w:rPr>
          <w:sz w:val="22"/>
          <w:szCs w:val="22"/>
          <w:lang w:val="en-GB"/>
        </w:rPr>
        <w:t>higher</w:t>
      </w:r>
      <w:r w:rsidR="00634618" w:rsidRPr="00504186">
        <w:rPr>
          <w:sz w:val="22"/>
          <w:szCs w:val="22"/>
          <w:lang w:val="en-GB"/>
        </w:rPr>
        <w:t xml:space="preserve"> for the LA which had a volume </w:t>
      </w:r>
      <w:r w:rsidR="00F51BE3" w:rsidRPr="00504186">
        <w:rPr>
          <w:sz w:val="22"/>
          <w:szCs w:val="22"/>
          <w:lang w:val="en-GB"/>
        </w:rPr>
        <w:t>accuracy</w:t>
      </w:r>
      <w:r w:rsidR="00634618" w:rsidRPr="00504186">
        <w:rPr>
          <w:sz w:val="22"/>
          <w:szCs w:val="22"/>
          <w:lang w:val="en-GB"/>
        </w:rPr>
        <w:t xml:space="preserve"> of </w:t>
      </w:r>
      <w:r w:rsidR="003A0FE4" w:rsidRPr="00504186">
        <w:rPr>
          <w:sz w:val="22"/>
          <w:szCs w:val="22"/>
          <w:lang w:val="en-GB"/>
        </w:rPr>
        <w:t>94</w:t>
      </w:r>
      <w:r w:rsidR="00634618" w:rsidRPr="00504186">
        <w:rPr>
          <w:sz w:val="22"/>
          <w:szCs w:val="22"/>
          <w:lang w:val="en-GB"/>
        </w:rPr>
        <w:t xml:space="preserve">% and a diameter </w:t>
      </w:r>
      <w:r w:rsidR="00F51BE3" w:rsidRPr="00504186">
        <w:rPr>
          <w:sz w:val="22"/>
          <w:szCs w:val="22"/>
          <w:lang w:val="en-GB"/>
        </w:rPr>
        <w:t>accuracy</w:t>
      </w:r>
      <w:r w:rsidR="00634618" w:rsidRPr="00504186">
        <w:rPr>
          <w:sz w:val="22"/>
          <w:szCs w:val="22"/>
          <w:lang w:val="en-GB"/>
        </w:rPr>
        <w:t xml:space="preserve"> of </w:t>
      </w:r>
      <w:r w:rsidR="003A0FE4" w:rsidRPr="00504186">
        <w:rPr>
          <w:sz w:val="22"/>
          <w:szCs w:val="22"/>
          <w:lang w:val="en-GB"/>
        </w:rPr>
        <w:t>96</w:t>
      </w:r>
      <w:r w:rsidR="00634618" w:rsidRPr="00504186">
        <w:rPr>
          <w:sz w:val="22"/>
          <w:szCs w:val="22"/>
          <w:lang w:val="en-GB"/>
        </w:rPr>
        <w:t>%</w:t>
      </w:r>
      <w:r w:rsidR="008B0E69">
        <w:rPr>
          <w:sz w:val="22"/>
          <w:szCs w:val="22"/>
          <w:lang w:val="en-GB"/>
        </w:rPr>
        <w:t xml:space="preserve"> (Fig. 3b)</w:t>
      </w:r>
      <w:r w:rsidR="00634618" w:rsidRPr="00504186">
        <w:rPr>
          <w:sz w:val="22"/>
          <w:szCs w:val="22"/>
          <w:lang w:val="en-GB"/>
        </w:rPr>
        <w:t xml:space="preserve">. </w:t>
      </w:r>
      <w:r w:rsidR="007C7533" w:rsidRPr="00504186">
        <w:rPr>
          <w:sz w:val="22"/>
          <w:szCs w:val="22"/>
          <w:lang w:val="en-GB"/>
        </w:rPr>
        <w:t>Similar to the</w:t>
      </w:r>
      <w:r w:rsidR="00C16F37" w:rsidRPr="00504186">
        <w:rPr>
          <w:sz w:val="22"/>
          <w:szCs w:val="22"/>
          <w:lang w:val="en-GB"/>
        </w:rPr>
        <w:t xml:space="preserve"> segmentation evaluation, the </w:t>
      </w:r>
      <w:r w:rsidR="0071563D" w:rsidRPr="00504186">
        <w:rPr>
          <w:sz w:val="22"/>
          <w:szCs w:val="22"/>
          <w:lang w:val="en-GB"/>
        </w:rPr>
        <w:t>accuracies</w:t>
      </w:r>
      <w:r w:rsidR="00C16F37" w:rsidRPr="00504186">
        <w:rPr>
          <w:sz w:val="22"/>
          <w:szCs w:val="22"/>
          <w:lang w:val="en-GB"/>
        </w:rPr>
        <w:t xml:space="preserve"> on the CE-MRIs were </w:t>
      </w:r>
      <w:r w:rsidR="0071563D" w:rsidRPr="00504186">
        <w:rPr>
          <w:sz w:val="22"/>
          <w:szCs w:val="22"/>
          <w:lang w:val="en-GB"/>
        </w:rPr>
        <w:t>lower</w:t>
      </w:r>
      <w:r w:rsidR="00920F53" w:rsidRPr="00504186">
        <w:rPr>
          <w:sz w:val="22"/>
          <w:szCs w:val="22"/>
          <w:lang w:val="en-GB"/>
        </w:rPr>
        <w:t xml:space="preserve"> on average</w:t>
      </w:r>
      <w:r w:rsidR="003F18E8" w:rsidRPr="00504186">
        <w:rPr>
          <w:sz w:val="22"/>
          <w:szCs w:val="22"/>
          <w:lang w:val="en-GB"/>
        </w:rPr>
        <w:t>, although this was less noticeable</w:t>
      </w:r>
      <w:r w:rsidR="00FC7161" w:rsidRPr="00504186">
        <w:rPr>
          <w:sz w:val="22"/>
          <w:szCs w:val="22"/>
          <w:lang w:val="en-GB"/>
        </w:rPr>
        <w:t>,</w:t>
      </w:r>
      <w:r w:rsidR="003F18E8" w:rsidRPr="00504186">
        <w:rPr>
          <w:sz w:val="22"/>
          <w:szCs w:val="22"/>
          <w:lang w:val="en-GB"/>
        </w:rPr>
        <w:t xml:space="preserve"> especially for the LA</w:t>
      </w:r>
      <w:r w:rsidR="00D21BED" w:rsidRPr="00504186">
        <w:rPr>
          <w:sz w:val="22"/>
          <w:szCs w:val="22"/>
          <w:lang w:val="en-GB"/>
        </w:rPr>
        <w:t>.</w:t>
      </w:r>
      <w:r w:rsidR="00012220" w:rsidRPr="00504186">
        <w:rPr>
          <w:sz w:val="22"/>
          <w:szCs w:val="22"/>
          <w:lang w:val="en-GB"/>
        </w:rPr>
        <w:t xml:space="preserve"> </w:t>
      </w:r>
      <w:r w:rsidR="00624350" w:rsidRPr="00504186">
        <w:rPr>
          <w:color w:val="202124"/>
          <w:sz w:val="22"/>
          <w:szCs w:val="22"/>
        </w:rPr>
        <w:t xml:space="preserve">Surprisingly, AtriaNet achieved higher accuracies for estimating the diameter and volume of the </w:t>
      </w:r>
      <w:r w:rsidR="00D630DC" w:rsidRPr="00504186">
        <w:rPr>
          <w:color w:val="202124"/>
          <w:sz w:val="22"/>
          <w:szCs w:val="22"/>
        </w:rPr>
        <w:t xml:space="preserve">predicted </w:t>
      </w:r>
      <w:r w:rsidR="00624350" w:rsidRPr="00504186">
        <w:rPr>
          <w:color w:val="202124"/>
          <w:sz w:val="22"/>
          <w:szCs w:val="22"/>
        </w:rPr>
        <w:t xml:space="preserve">atrial segmentation compared to </w:t>
      </w:r>
      <w:r w:rsidR="00D630DC" w:rsidRPr="00504186">
        <w:rPr>
          <w:color w:val="202124"/>
          <w:sz w:val="22"/>
          <w:szCs w:val="22"/>
        </w:rPr>
        <w:t xml:space="preserve">the </w:t>
      </w:r>
      <w:r w:rsidR="00624350" w:rsidRPr="00504186">
        <w:rPr>
          <w:color w:val="202124"/>
          <w:sz w:val="22"/>
          <w:szCs w:val="22"/>
        </w:rPr>
        <w:t>accuracy in predicting the actual segmentation themselves</w:t>
      </w:r>
      <w:r w:rsidR="00D630DC" w:rsidRPr="00504186">
        <w:rPr>
          <w:color w:val="202124"/>
          <w:sz w:val="22"/>
          <w:szCs w:val="22"/>
        </w:rPr>
        <w:t>. This</w:t>
      </w:r>
      <w:r w:rsidR="00624350" w:rsidRPr="00504186">
        <w:rPr>
          <w:color w:val="202124"/>
          <w:sz w:val="22"/>
          <w:szCs w:val="22"/>
        </w:rPr>
        <w:t xml:space="preserve"> impl</w:t>
      </w:r>
      <w:r w:rsidR="00D630DC" w:rsidRPr="00504186">
        <w:rPr>
          <w:color w:val="202124"/>
          <w:sz w:val="22"/>
          <w:szCs w:val="22"/>
        </w:rPr>
        <w:t>ied</w:t>
      </w:r>
      <w:r w:rsidR="00624350" w:rsidRPr="00504186">
        <w:rPr>
          <w:color w:val="202124"/>
          <w:sz w:val="22"/>
          <w:szCs w:val="22"/>
        </w:rPr>
        <w:t xml:space="preserve"> a lower propensity for errors when AtriaNet is used to </w:t>
      </w:r>
      <w:r w:rsidR="00C82662" w:rsidRPr="00504186">
        <w:rPr>
          <w:color w:val="202124"/>
          <w:sz w:val="22"/>
          <w:szCs w:val="22"/>
        </w:rPr>
        <w:t>compute</w:t>
      </w:r>
      <w:r w:rsidR="00624350" w:rsidRPr="00504186">
        <w:rPr>
          <w:color w:val="202124"/>
          <w:sz w:val="22"/>
          <w:szCs w:val="22"/>
        </w:rPr>
        <w:t xml:space="preserve"> important </w:t>
      </w:r>
      <w:r w:rsidR="008166D7" w:rsidRPr="00504186">
        <w:rPr>
          <w:color w:val="202124"/>
          <w:sz w:val="22"/>
          <w:szCs w:val="22"/>
        </w:rPr>
        <w:t xml:space="preserve">metrics for </w:t>
      </w:r>
      <w:r w:rsidR="00624350" w:rsidRPr="00504186">
        <w:rPr>
          <w:color w:val="202124"/>
          <w:sz w:val="22"/>
          <w:szCs w:val="22"/>
        </w:rPr>
        <w:t>phenotyp</w:t>
      </w:r>
      <w:r w:rsidR="00DC4B01" w:rsidRPr="00504186">
        <w:rPr>
          <w:color w:val="202124"/>
          <w:sz w:val="22"/>
          <w:szCs w:val="22"/>
        </w:rPr>
        <w:t>ing</w:t>
      </w:r>
      <w:r w:rsidR="00624350" w:rsidRPr="00504186">
        <w:rPr>
          <w:color w:val="202124"/>
          <w:sz w:val="22"/>
          <w:szCs w:val="22"/>
        </w:rPr>
        <w:t>.</w:t>
      </w:r>
    </w:p>
    <w:p w14:paraId="6BFB2C10" w14:textId="4F903B66" w:rsidR="00354127" w:rsidRDefault="004C0636" w:rsidP="0048607A">
      <w:pPr>
        <w:spacing w:after="0" w:line="240" w:lineRule="auto"/>
        <w:ind w:firstLine="420"/>
        <w:jc w:val="both"/>
        <w:rPr>
          <w:rFonts w:ascii="Times New Roman" w:hAnsi="Times New Roman" w:cs="Times New Roman"/>
          <w:lang w:val="en-GB" w:eastAsia="zh-CN"/>
        </w:rPr>
      </w:pPr>
      <w:r w:rsidRPr="006E70CB">
        <w:rPr>
          <w:rFonts w:ascii="Times New Roman" w:hAnsi="Times New Roman" w:cs="Times New Roman"/>
          <w:lang w:val="en-GB"/>
        </w:rPr>
        <w:t>To further validate the clinical utility of our pipeline, we compared</w:t>
      </w:r>
      <w:r w:rsidRPr="00AA3D3C">
        <w:rPr>
          <w:rFonts w:ascii="Times New Roman" w:hAnsi="Times New Roman" w:cs="Times New Roman"/>
          <w:lang w:val="en-GB"/>
        </w:rPr>
        <w:t xml:space="preserve"> </w:t>
      </w:r>
      <w:r w:rsidR="0051150D">
        <w:rPr>
          <w:rFonts w:ascii="Times New Roman" w:hAnsi="Times New Roman" w:cs="Times New Roman"/>
          <w:lang w:val="en-GB"/>
        </w:rPr>
        <w:t xml:space="preserve">AtriaNet </w:t>
      </w:r>
      <w:r w:rsidR="00AF1A5B">
        <w:rPr>
          <w:rFonts w:ascii="Times New Roman" w:hAnsi="Times New Roman" w:cs="Times New Roman"/>
          <w:lang w:val="en-GB"/>
        </w:rPr>
        <w:t xml:space="preserve">chamber measurement </w:t>
      </w:r>
      <w:r w:rsidR="000E5687">
        <w:rPr>
          <w:rFonts w:ascii="Times New Roman" w:hAnsi="Times New Roman" w:cs="Times New Roman"/>
          <w:lang w:val="en-GB"/>
        </w:rPr>
        <w:t xml:space="preserve">predictions </w:t>
      </w:r>
      <w:r w:rsidRPr="00AA3D3C">
        <w:rPr>
          <w:rFonts w:ascii="Times New Roman" w:hAnsi="Times New Roman" w:cs="Times New Roman"/>
          <w:lang w:val="en-GB"/>
        </w:rPr>
        <w:t xml:space="preserve">with </w:t>
      </w:r>
      <w:r w:rsidR="00F05518">
        <w:rPr>
          <w:rFonts w:ascii="Times New Roman" w:hAnsi="Times New Roman" w:cs="Times New Roman"/>
          <w:lang w:val="en-GB"/>
        </w:rPr>
        <w:t>clinical measures</w:t>
      </w:r>
      <w:r w:rsidRPr="00AA3D3C">
        <w:rPr>
          <w:rFonts w:ascii="Times New Roman" w:hAnsi="Times New Roman" w:cs="Times New Roman"/>
          <w:lang w:val="en-GB"/>
        </w:rPr>
        <w:t xml:space="preserve"> </w:t>
      </w:r>
      <w:r>
        <w:rPr>
          <w:rFonts w:ascii="Times New Roman" w:hAnsi="Times New Roman" w:cs="Times New Roman"/>
          <w:lang w:val="en-GB"/>
        </w:rPr>
        <w:t xml:space="preserve">reported by radiologists </w:t>
      </w:r>
      <w:r w:rsidRPr="00AA3D3C">
        <w:rPr>
          <w:rFonts w:ascii="Times New Roman" w:hAnsi="Times New Roman" w:cs="Times New Roman"/>
          <w:lang w:val="en-GB"/>
        </w:rPr>
        <w:t xml:space="preserve">in </w:t>
      </w:r>
      <w:r>
        <w:rPr>
          <w:rFonts w:ascii="Times New Roman" w:hAnsi="Times New Roman" w:cs="Times New Roman"/>
          <w:lang w:val="en-GB"/>
        </w:rPr>
        <w:t xml:space="preserve">2D </w:t>
      </w:r>
      <w:r w:rsidRPr="00AA3D3C">
        <w:rPr>
          <w:rFonts w:ascii="Times New Roman" w:hAnsi="Times New Roman" w:cs="Times New Roman"/>
          <w:lang w:val="en-GB"/>
        </w:rPr>
        <w:t xml:space="preserve">echocardiography </w:t>
      </w:r>
      <w:r>
        <w:rPr>
          <w:rFonts w:ascii="Times New Roman" w:hAnsi="Times New Roman" w:cs="Times New Roman"/>
          <w:lang w:val="en-GB"/>
        </w:rPr>
        <w:t>of the same patients at Waikato</w:t>
      </w:r>
      <w:r w:rsidR="008D3081">
        <w:rPr>
          <w:rFonts w:ascii="Times New Roman" w:hAnsi="Times New Roman" w:cs="Times New Roman"/>
          <w:lang w:val="en-GB"/>
        </w:rPr>
        <w:t xml:space="preserve"> </w:t>
      </w:r>
      <w:r w:rsidR="008D3081">
        <w:rPr>
          <w:rFonts w:ascii="Times New Roman" w:hAnsi="Times New Roman" w:cs="Times New Roman"/>
          <w:bCs/>
          <w:lang w:val="en-GB" w:eastAsia="zh-CN"/>
        </w:rPr>
        <w:t>(Fig. 3c)</w:t>
      </w:r>
      <w:r>
        <w:rPr>
          <w:rFonts w:ascii="Times New Roman" w:hAnsi="Times New Roman" w:cs="Times New Roman"/>
          <w:lang w:val="en-GB"/>
        </w:rPr>
        <w:t xml:space="preserve">. </w:t>
      </w:r>
      <w:r w:rsidR="000A6EE4">
        <w:rPr>
          <w:rFonts w:ascii="Times New Roman" w:hAnsi="Times New Roman" w:cs="Times New Roman"/>
          <w:lang w:val="en-GB"/>
        </w:rPr>
        <w:t xml:space="preserve">Specifically, </w:t>
      </w:r>
      <w:r w:rsidR="00E52755">
        <w:rPr>
          <w:rFonts w:ascii="Times New Roman" w:hAnsi="Times New Roman" w:cs="Times New Roman"/>
          <w:lang w:val="en-GB"/>
        </w:rPr>
        <w:t xml:space="preserve">we compared the correlation between the </w:t>
      </w:r>
      <w:r w:rsidR="00C57077">
        <w:rPr>
          <w:rFonts w:ascii="Times New Roman" w:hAnsi="Times New Roman" w:cs="Times New Roman"/>
          <w:lang w:val="en-GB"/>
        </w:rPr>
        <w:t xml:space="preserve">estimated </w:t>
      </w:r>
      <w:r w:rsidR="00E52755">
        <w:rPr>
          <w:rFonts w:ascii="Times New Roman" w:hAnsi="Times New Roman" w:cs="Times New Roman"/>
          <w:lang w:val="en-GB"/>
        </w:rPr>
        <w:t xml:space="preserve">areas </w:t>
      </w:r>
      <w:r w:rsidR="00370035">
        <w:rPr>
          <w:rFonts w:ascii="Times New Roman" w:hAnsi="Times New Roman" w:cs="Times New Roman"/>
          <w:lang w:val="en-GB"/>
        </w:rPr>
        <w:t>in</w:t>
      </w:r>
      <w:r w:rsidR="002C2B3E">
        <w:rPr>
          <w:rFonts w:ascii="Times New Roman" w:hAnsi="Times New Roman" w:cs="Times New Roman"/>
          <w:lang w:val="en-GB"/>
        </w:rPr>
        <w:t xml:space="preserve"> the </w:t>
      </w:r>
      <w:r w:rsidR="002C2B3E" w:rsidRPr="00663D2D">
        <w:rPr>
          <w:rFonts w:ascii="Times New Roman" w:hAnsi="Times New Roman" w:cs="Times New Roman"/>
          <w:lang w:val="en-GB"/>
        </w:rPr>
        <w:t xml:space="preserve">AtriaNet </w:t>
      </w:r>
      <w:r w:rsidR="00A84F73" w:rsidRPr="00663D2D">
        <w:rPr>
          <w:rFonts w:ascii="Times New Roman" w:hAnsi="Times New Roman" w:cs="Times New Roman"/>
          <w:lang w:val="en-GB"/>
        </w:rPr>
        <w:t xml:space="preserve">3D </w:t>
      </w:r>
      <w:r w:rsidR="00A370DA" w:rsidRPr="00663D2D">
        <w:rPr>
          <w:rFonts w:ascii="Times New Roman" w:hAnsi="Times New Roman" w:cs="Times New Roman"/>
          <w:lang w:val="en-GB"/>
        </w:rPr>
        <w:t>segmentation predictions</w:t>
      </w:r>
      <w:r w:rsidR="002C2B3E" w:rsidRPr="00663D2D">
        <w:rPr>
          <w:rFonts w:ascii="Times New Roman" w:hAnsi="Times New Roman" w:cs="Times New Roman"/>
          <w:lang w:val="en-GB"/>
        </w:rPr>
        <w:t xml:space="preserve"> against the areas </w:t>
      </w:r>
      <w:r w:rsidR="00AB3A95" w:rsidRPr="00663D2D">
        <w:rPr>
          <w:rFonts w:ascii="Times New Roman" w:hAnsi="Times New Roman" w:cs="Times New Roman"/>
          <w:lang w:val="en-GB"/>
        </w:rPr>
        <w:t xml:space="preserve">measured </w:t>
      </w:r>
      <w:r w:rsidR="002F5575" w:rsidRPr="00663D2D">
        <w:rPr>
          <w:rFonts w:ascii="Times New Roman" w:hAnsi="Times New Roman" w:cs="Times New Roman"/>
          <w:lang w:val="en-GB"/>
        </w:rPr>
        <w:t>from the</w:t>
      </w:r>
      <w:r w:rsidR="002C2B3E" w:rsidRPr="00663D2D">
        <w:rPr>
          <w:rFonts w:ascii="Times New Roman" w:hAnsi="Times New Roman" w:cs="Times New Roman"/>
          <w:lang w:val="en-GB"/>
        </w:rPr>
        <w:t xml:space="preserve"> echocardiography scans. The areas were </w:t>
      </w:r>
      <w:r w:rsidR="00B877FF" w:rsidRPr="00663D2D">
        <w:rPr>
          <w:rFonts w:ascii="Times New Roman" w:hAnsi="Times New Roman" w:cs="Times New Roman"/>
          <w:lang w:val="en-GB"/>
        </w:rPr>
        <w:t>estimated</w:t>
      </w:r>
      <w:r w:rsidR="002C2B3E" w:rsidRPr="00663D2D">
        <w:rPr>
          <w:rFonts w:ascii="Times New Roman" w:hAnsi="Times New Roman" w:cs="Times New Roman"/>
          <w:lang w:val="en-GB"/>
        </w:rPr>
        <w:t xml:space="preserve"> </w:t>
      </w:r>
      <w:r w:rsidR="00D46824" w:rsidRPr="00663D2D">
        <w:rPr>
          <w:rFonts w:ascii="Times New Roman" w:hAnsi="Times New Roman" w:cs="Times New Roman"/>
          <w:lang w:val="en-GB"/>
        </w:rPr>
        <w:t xml:space="preserve">from the AtriaNet segmentations </w:t>
      </w:r>
      <w:r w:rsidR="004D2695" w:rsidRPr="00663D2D">
        <w:rPr>
          <w:rFonts w:ascii="Times New Roman" w:hAnsi="Times New Roman" w:cs="Times New Roman"/>
          <w:lang w:val="en-GB"/>
        </w:rPr>
        <w:t xml:space="preserve">by reversing </w:t>
      </w:r>
      <w:r w:rsidR="002C2B3E" w:rsidRPr="00663D2D">
        <w:rPr>
          <w:rFonts w:ascii="Times New Roman" w:hAnsi="Times New Roman" w:cs="Times New Roman"/>
          <w:lang w:val="en-GB"/>
        </w:rPr>
        <w:t xml:space="preserve">the </w:t>
      </w:r>
      <w:r w:rsidR="00C9483E" w:rsidRPr="00663D2D">
        <w:rPr>
          <w:rFonts w:ascii="Times New Roman" w:hAnsi="Times New Roman" w:cs="Times New Roman"/>
          <w:lang w:val="en-GB"/>
        </w:rPr>
        <w:t>commonly</w:t>
      </w:r>
      <w:r w:rsidR="00CF69F7" w:rsidRPr="00663D2D">
        <w:rPr>
          <w:rFonts w:ascii="Times New Roman" w:hAnsi="Times New Roman" w:cs="Times New Roman"/>
          <w:lang w:val="en-GB"/>
        </w:rPr>
        <w:t xml:space="preserve"> </w:t>
      </w:r>
      <w:r w:rsidR="00C9483E" w:rsidRPr="00663D2D">
        <w:rPr>
          <w:rFonts w:ascii="Times New Roman" w:hAnsi="Times New Roman" w:cs="Times New Roman"/>
          <w:lang w:val="en-GB"/>
        </w:rPr>
        <w:t xml:space="preserve">used </w:t>
      </w:r>
      <w:r w:rsidR="002C2B3E" w:rsidRPr="00663D2D">
        <w:rPr>
          <w:rFonts w:ascii="Times New Roman" w:hAnsi="Times New Roman" w:cs="Times New Roman"/>
          <w:lang w:val="en-GB"/>
        </w:rPr>
        <w:t xml:space="preserve">bi-plane </w:t>
      </w:r>
      <w:r w:rsidR="00912268" w:rsidRPr="00663D2D">
        <w:rPr>
          <w:rFonts w:ascii="Times New Roman" w:hAnsi="Times New Roman" w:cs="Times New Roman"/>
          <w:lang w:val="en-GB"/>
        </w:rPr>
        <w:t>equation</w:t>
      </w:r>
      <w:r w:rsidR="002C2B3E" w:rsidRPr="00663D2D">
        <w:rPr>
          <w:rFonts w:ascii="Times New Roman" w:hAnsi="Times New Roman" w:cs="Times New Roman"/>
          <w:lang w:val="en-GB"/>
        </w:rPr>
        <w:t xml:space="preserve"> given the volume and </w:t>
      </w:r>
      <w:r w:rsidR="0027480D" w:rsidRPr="00663D2D">
        <w:rPr>
          <w:rFonts w:ascii="Times New Roman" w:hAnsi="Times New Roman" w:cs="Times New Roman"/>
          <w:lang w:val="en-GB"/>
        </w:rPr>
        <w:t>diameter</w:t>
      </w:r>
      <w:r w:rsidR="002C2B3E" w:rsidRPr="00663D2D">
        <w:rPr>
          <w:rFonts w:ascii="Times New Roman" w:hAnsi="Times New Roman" w:cs="Times New Roman"/>
          <w:lang w:val="en-GB"/>
        </w:rPr>
        <w:t xml:space="preserve"> of the atrial chambers. </w:t>
      </w:r>
      <w:r w:rsidRPr="00663D2D">
        <w:rPr>
          <w:rFonts w:ascii="Times New Roman" w:hAnsi="Times New Roman" w:cs="Times New Roman"/>
          <w:lang w:val="en-GB" w:eastAsia="zh-CN"/>
        </w:rPr>
        <w:t xml:space="preserve">Fig. </w:t>
      </w:r>
      <w:r w:rsidR="00796A02">
        <w:rPr>
          <w:rFonts w:ascii="Times New Roman" w:hAnsi="Times New Roman" w:cs="Times New Roman"/>
          <w:lang w:val="en-GB" w:eastAsia="zh-CN"/>
        </w:rPr>
        <w:t>3c</w:t>
      </w:r>
      <w:r w:rsidRPr="00663D2D">
        <w:rPr>
          <w:rFonts w:ascii="Times New Roman" w:hAnsi="Times New Roman" w:cs="Times New Roman"/>
          <w:lang w:val="en-GB" w:eastAsia="zh-CN"/>
        </w:rPr>
        <w:t xml:space="preserve"> shows the relationship </w:t>
      </w:r>
      <w:r w:rsidR="00B7496A" w:rsidRPr="00663D2D">
        <w:rPr>
          <w:rFonts w:ascii="Times New Roman" w:hAnsi="Times New Roman" w:cs="Times New Roman"/>
          <w:lang w:val="en-GB" w:eastAsia="zh-CN"/>
        </w:rPr>
        <w:t>between</w:t>
      </w:r>
      <w:r w:rsidRPr="00663D2D">
        <w:rPr>
          <w:rFonts w:ascii="Times New Roman" w:hAnsi="Times New Roman" w:cs="Times New Roman"/>
          <w:lang w:val="en-GB" w:eastAsia="zh-CN"/>
        </w:rPr>
        <w:t xml:space="preserve"> the CE-MRI</w:t>
      </w:r>
      <w:r w:rsidR="00B7496A" w:rsidRPr="00663D2D">
        <w:rPr>
          <w:rFonts w:ascii="Times New Roman" w:hAnsi="Times New Roman" w:cs="Times New Roman"/>
          <w:lang w:val="en-GB" w:eastAsia="zh-CN"/>
        </w:rPr>
        <w:t xml:space="preserve"> </w:t>
      </w:r>
      <w:r w:rsidR="00A155BC" w:rsidRPr="00663D2D">
        <w:rPr>
          <w:rFonts w:ascii="Times New Roman" w:hAnsi="Times New Roman" w:cs="Times New Roman"/>
          <w:lang w:val="en-GB" w:eastAsia="zh-CN"/>
        </w:rPr>
        <w:t xml:space="preserve">derived </w:t>
      </w:r>
      <w:r w:rsidR="009A0475" w:rsidRPr="00663D2D">
        <w:rPr>
          <w:rFonts w:ascii="Times New Roman" w:hAnsi="Times New Roman" w:cs="Times New Roman"/>
          <w:lang w:val="en-GB" w:eastAsia="zh-CN"/>
        </w:rPr>
        <w:t xml:space="preserve">areas </w:t>
      </w:r>
      <w:r w:rsidRPr="00663D2D">
        <w:rPr>
          <w:rFonts w:ascii="Times New Roman" w:hAnsi="Times New Roman" w:cs="Times New Roman"/>
          <w:lang w:val="en-GB" w:eastAsia="zh-CN"/>
        </w:rPr>
        <w:t>and the echocardiography-derived areas. The measurements for</w:t>
      </w:r>
      <w:r w:rsidRPr="00AA3D3C">
        <w:rPr>
          <w:rFonts w:ascii="Times New Roman" w:hAnsi="Times New Roman" w:cs="Times New Roman"/>
          <w:lang w:val="en-GB" w:eastAsia="zh-CN"/>
        </w:rPr>
        <w:t xml:space="preserve"> the</w:t>
      </w:r>
      <w:r w:rsidR="007D45A5">
        <w:rPr>
          <w:rFonts w:ascii="Times New Roman" w:hAnsi="Times New Roman" w:cs="Times New Roman"/>
          <w:lang w:val="en-GB" w:eastAsia="zh-CN"/>
        </w:rPr>
        <w:t xml:space="preserve"> both the</w:t>
      </w:r>
      <w:r w:rsidRPr="00AA3D3C">
        <w:rPr>
          <w:rFonts w:ascii="Times New Roman" w:hAnsi="Times New Roman" w:cs="Times New Roman"/>
          <w:lang w:val="en-GB" w:eastAsia="zh-CN"/>
        </w:rPr>
        <w:t xml:space="preserve"> LA </w:t>
      </w:r>
      <w:r w:rsidR="007D45A5">
        <w:rPr>
          <w:rFonts w:ascii="Times New Roman" w:hAnsi="Times New Roman" w:cs="Times New Roman"/>
          <w:lang w:val="en-GB" w:eastAsia="zh-CN"/>
        </w:rPr>
        <w:t xml:space="preserve">and RA </w:t>
      </w:r>
      <w:r w:rsidRPr="00AA3D3C">
        <w:rPr>
          <w:rFonts w:ascii="Times New Roman" w:hAnsi="Times New Roman" w:cs="Times New Roman"/>
          <w:lang w:val="en-GB" w:eastAsia="zh-CN"/>
        </w:rPr>
        <w:t xml:space="preserve">had statistically significant and strong </w:t>
      </w:r>
      <w:r w:rsidR="007D45A5">
        <w:rPr>
          <w:rFonts w:ascii="Times New Roman" w:hAnsi="Times New Roman" w:cs="Times New Roman"/>
          <w:lang w:val="en-GB" w:eastAsia="zh-CN"/>
        </w:rPr>
        <w:t xml:space="preserve">Pearson’s </w:t>
      </w:r>
      <w:r w:rsidRPr="00AA3D3C">
        <w:rPr>
          <w:rFonts w:ascii="Times New Roman" w:hAnsi="Times New Roman" w:cs="Times New Roman"/>
          <w:lang w:val="en-GB" w:eastAsia="zh-CN"/>
        </w:rPr>
        <w:t>correlation</w:t>
      </w:r>
      <w:r w:rsidR="007D45A5">
        <w:rPr>
          <w:rFonts w:ascii="Times New Roman" w:hAnsi="Times New Roman" w:cs="Times New Roman"/>
          <w:lang w:val="en-GB" w:eastAsia="zh-CN"/>
        </w:rPr>
        <w:t>s</w:t>
      </w:r>
      <w:r w:rsidRPr="00AA3D3C">
        <w:rPr>
          <w:rFonts w:ascii="Times New Roman" w:hAnsi="Times New Roman" w:cs="Times New Roman"/>
          <w:lang w:val="en-GB" w:eastAsia="zh-CN"/>
        </w:rPr>
        <w:t xml:space="preserve"> </w:t>
      </w:r>
      <w:r w:rsidR="007D45A5">
        <w:rPr>
          <w:rFonts w:ascii="Times New Roman" w:hAnsi="Times New Roman" w:cs="Times New Roman"/>
          <w:lang w:val="en-GB" w:eastAsia="zh-CN"/>
        </w:rPr>
        <w:t xml:space="preserve">of </w:t>
      </w:r>
      <w:r w:rsidR="00CB50E6">
        <w:rPr>
          <w:rFonts w:ascii="Times New Roman" w:hAnsi="Times New Roman" w:cs="Times New Roman"/>
          <w:lang w:val="en-GB" w:eastAsia="zh-CN"/>
        </w:rPr>
        <w:t>0.8</w:t>
      </w:r>
      <w:r w:rsidR="007D45A5">
        <w:rPr>
          <w:rFonts w:ascii="Times New Roman" w:hAnsi="Times New Roman" w:cs="Times New Roman"/>
          <w:lang w:val="en-GB" w:eastAsia="zh-CN"/>
        </w:rPr>
        <w:t xml:space="preserve"> (</w:t>
      </w:r>
      <w:r w:rsidRPr="00AA3D3C">
        <w:rPr>
          <w:rFonts w:ascii="Times New Roman" w:hAnsi="Times New Roman" w:cs="Times New Roman"/>
          <w:lang w:val="en-GB" w:eastAsia="zh-CN"/>
        </w:rPr>
        <w:t>p</w:t>
      </w:r>
      <w:r w:rsidR="007D45A5">
        <w:rPr>
          <w:rFonts w:ascii="Times New Roman" w:hAnsi="Times New Roman" w:cs="Times New Roman"/>
          <w:lang w:val="en-GB" w:eastAsia="zh-CN"/>
        </w:rPr>
        <w:t xml:space="preserve"> = 0.01</w:t>
      </w:r>
      <w:r w:rsidRPr="00AA3D3C">
        <w:rPr>
          <w:rFonts w:ascii="Times New Roman" w:hAnsi="Times New Roman" w:cs="Times New Roman"/>
          <w:lang w:val="en-GB" w:eastAsia="zh-CN"/>
        </w:rPr>
        <w:t>)</w:t>
      </w:r>
      <w:r w:rsidR="000648A2">
        <w:rPr>
          <w:rFonts w:ascii="Times New Roman" w:hAnsi="Times New Roman" w:cs="Times New Roman"/>
          <w:lang w:eastAsia="zh-CN"/>
        </w:rPr>
        <w:t>.</w:t>
      </w:r>
      <w:r w:rsidR="00F657AF">
        <w:rPr>
          <w:rFonts w:ascii="Times New Roman" w:hAnsi="Times New Roman" w:cs="Times New Roman"/>
          <w:lang w:eastAsia="zh-CN"/>
        </w:rPr>
        <w:t xml:space="preserve"> </w:t>
      </w:r>
      <w:r w:rsidR="00443F7E">
        <w:rPr>
          <w:rFonts w:ascii="Times New Roman" w:hAnsi="Times New Roman" w:cs="Times New Roman"/>
          <w:lang w:val="en-GB" w:eastAsia="zh-CN"/>
        </w:rPr>
        <w:t xml:space="preserve">We also </w:t>
      </w:r>
      <w:r w:rsidR="00DB6683">
        <w:rPr>
          <w:rFonts w:ascii="Times New Roman" w:hAnsi="Times New Roman" w:cs="Times New Roman"/>
          <w:lang w:val="en-GB" w:eastAsia="zh-CN"/>
        </w:rPr>
        <w:t xml:space="preserve">compared the correlations directly between the </w:t>
      </w:r>
      <w:r w:rsidR="00411360">
        <w:rPr>
          <w:rFonts w:ascii="Times New Roman" w:hAnsi="Times New Roman" w:cs="Times New Roman"/>
          <w:lang w:val="en-GB" w:eastAsia="zh-CN"/>
        </w:rPr>
        <w:t>predicted volume/diameter with the echocardiography areas</w:t>
      </w:r>
      <w:r w:rsidR="00201E17">
        <w:rPr>
          <w:rFonts w:ascii="Times New Roman" w:hAnsi="Times New Roman" w:cs="Times New Roman"/>
          <w:lang w:val="en-GB" w:eastAsia="zh-CN"/>
        </w:rPr>
        <w:t xml:space="preserve"> (Supplemental</w:t>
      </w:r>
      <w:r w:rsidR="00427134">
        <w:rPr>
          <w:rFonts w:ascii="Times New Roman" w:hAnsi="Times New Roman" w:cs="Times New Roman"/>
          <w:lang w:val="en-GB" w:eastAsia="zh-CN"/>
        </w:rPr>
        <w:t xml:space="preserve"> Fig.</w:t>
      </w:r>
      <w:r w:rsidR="00201E17">
        <w:rPr>
          <w:rFonts w:ascii="Times New Roman" w:hAnsi="Times New Roman" w:cs="Times New Roman"/>
          <w:lang w:val="en-GB" w:eastAsia="zh-CN"/>
        </w:rPr>
        <w:t xml:space="preserve"> XXX)</w:t>
      </w:r>
      <w:r w:rsidR="00411360">
        <w:rPr>
          <w:rFonts w:ascii="Times New Roman" w:hAnsi="Times New Roman" w:cs="Times New Roman"/>
          <w:lang w:val="en-GB" w:eastAsia="zh-CN"/>
        </w:rPr>
        <w:t xml:space="preserve">. </w:t>
      </w:r>
      <w:r w:rsidR="003B4B33">
        <w:rPr>
          <w:rFonts w:ascii="Times New Roman" w:hAnsi="Times New Roman" w:cs="Times New Roman"/>
          <w:lang w:val="en-GB" w:eastAsia="zh-CN"/>
        </w:rPr>
        <w:t xml:space="preserve">Both the volume and diameter were correlated with the </w:t>
      </w:r>
      <w:r w:rsidR="000B0E2B">
        <w:rPr>
          <w:rFonts w:ascii="Times New Roman" w:hAnsi="Times New Roman" w:cs="Times New Roman"/>
          <w:lang w:val="en-GB" w:eastAsia="zh-CN"/>
        </w:rPr>
        <w:t>area for the LA</w:t>
      </w:r>
      <w:r w:rsidR="003A4CD8">
        <w:rPr>
          <w:rFonts w:ascii="Times New Roman" w:hAnsi="Times New Roman" w:cs="Times New Roman"/>
          <w:lang w:val="en-GB" w:eastAsia="zh-CN"/>
        </w:rPr>
        <w:t xml:space="preserve"> (correlation </w:t>
      </w:r>
      <w:r w:rsidR="003A4CD8">
        <w:rPr>
          <w:rFonts w:ascii="Times New Roman" w:hAnsi="Times New Roman" w:cs="Times New Roman"/>
          <w:lang w:eastAsia="zh-CN"/>
        </w:rPr>
        <w:t>&gt; 0.7, p &lt; 0.05). The RA volume also had a high correlation</w:t>
      </w:r>
      <w:r w:rsidR="00E52E95">
        <w:rPr>
          <w:rFonts w:ascii="Times New Roman" w:hAnsi="Times New Roman" w:cs="Times New Roman"/>
          <w:lang w:eastAsia="zh-CN"/>
        </w:rPr>
        <w:t xml:space="preserve"> (correlation = 0.8, p = 0.01)</w:t>
      </w:r>
      <w:r w:rsidR="003A4CD8">
        <w:rPr>
          <w:rFonts w:ascii="Times New Roman" w:hAnsi="Times New Roman" w:cs="Times New Roman"/>
          <w:lang w:eastAsia="zh-CN"/>
        </w:rPr>
        <w:t>, while the diameter was weakly correlated</w:t>
      </w:r>
      <w:r w:rsidR="00E52E95">
        <w:rPr>
          <w:rFonts w:ascii="Times New Roman" w:hAnsi="Times New Roman" w:cs="Times New Roman"/>
          <w:lang w:eastAsia="zh-CN"/>
        </w:rPr>
        <w:t xml:space="preserve"> (correlation = 0.5, p = 0.19)</w:t>
      </w:r>
      <w:r w:rsidR="000648A2">
        <w:rPr>
          <w:rFonts w:ascii="Times New Roman" w:hAnsi="Times New Roman" w:cs="Times New Roman"/>
          <w:lang w:eastAsia="zh-CN"/>
        </w:rPr>
        <w:t xml:space="preserve">. </w:t>
      </w:r>
      <w:r w:rsidR="008376DA">
        <w:rPr>
          <w:rFonts w:ascii="Times New Roman" w:hAnsi="Times New Roman" w:cs="Times New Roman"/>
          <w:lang w:eastAsia="zh-CN"/>
        </w:rPr>
        <w:t xml:space="preserve">The strong correlations demonstrated the AtriaNet predictions </w:t>
      </w:r>
      <w:r w:rsidR="00A03260">
        <w:rPr>
          <w:rFonts w:ascii="Times New Roman" w:hAnsi="Times New Roman" w:cs="Times New Roman"/>
          <w:lang w:eastAsia="zh-CN"/>
        </w:rPr>
        <w:t xml:space="preserve">closely matched the values measured clinically, with slight </w:t>
      </w:r>
      <w:r w:rsidR="00296CA2">
        <w:rPr>
          <w:rFonts w:ascii="Times New Roman" w:hAnsi="Times New Roman" w:cs="Times New Roman"/>
          <w:lang w:eastAsia="zh-CN"/>
        </w:rPr>
        <w:t>variations</w:t>
      </w:r>
      <w:r w:rsidR="003F0C55">
        <w:rPr>
          <w:rFonts w:ascii="Times New Roman" w:hAnsi="Times New Roman" w:cs="Times New Roman"/>
          <w:lang w:eastAsia="zh-CN"/>
        </w:rPr>
        <w:t xml:space="preserve"> being attributed to the different imaging modalities used.</w:t>
      </w:r>
    </w:p>
    <w:p w14:paraId="0257565D" w14:textId="7CE0B91E" w:rsidR="00956650" w:rsidRDefault="004C0636" w:rsidP="0048607A">
      <w:pPr>
        <w:spacing w:after="0" w:line="240" w:lineRule="auto"/>
        <w:ind w:firstLine="420"/>
        <w:jc w:val="both"/>
        <w:rPr>
          <w:rFonts w:ascii="Times New Roman" w:hAnsi="Times New Roman" w:cs="Times New Roman"/>
          <w:bCs/>
          <w:lang w:val="en-GB" w:eastAsia="zh-CN"/>
        </w:rPr>
      </w:pPr>
      <w:r>
        <w:rPr>
          <w:rFonts w:ascii="Times New Roman" w:hAnsi="Times New Roman" w:cs="Times New Roman"/>
          <w:bCs/>
          <w:lang w:val="en-GB" w:eastAsia="zh-CN"/>
        </w:rPr>
        <w:t xml:space="preserve">Overall, </w:t>
      </w:r>
      <w:r w:rsidR="00FE3EFF">
        <w:rPr>
          <w:rFonts w:ascii="Times New Roman" w:hAnsi="Times New Roman" w:cs="Times New Roman"/>
          <w:bCs/>
          <w:lang w:val="en-GB" w:eastAsia="zh-CN"/>
        </w:rPr>
        <w:t>the</w:t>
      </w:r>
      <w:r>
        <w:rPr>
          <w:rFonts w:ascii="Times New Roman" w:hAnsi="Times New Roman" w:cs="Times New Roman"/>
          <w:bCs/>
          <w:lang w:val="en-GB" w:eastAsia="zh-CN"/>
        </w:rPr>
        <w:t xml:space="preserve"> results demonstrated AtriaNet was able to accurately phenotype the atrial volume and diameter</w:t>
      </w:r>
      <w:r w:rsidR="00C468AD">
        <w:rPr>
          <w:rFonts w:ascii="Times New Roman" w:hAnsi="Times New Roman" w:cs="Times New Roman"/>
          <w:bCs/>
          <w:lang w:val="en-GB" w:eastAsia="zh-CN"/>
        </w:rPr>
        <w:t xml:space="preserve">. </w:t>
      </w:r>
      <w:r w:rsidR="00F93F2F">
        <w:rPr>
          <w:rFonts w:ascii="Times New Roman" w:hAnsi="Times New Roman" w:cs="Times New Roman"/>
          <w:bCs/>
          <w:lang w:val="en-GB" w:eastAsia="zh-CN"/>
        </w:rPr>
        <w:t xml:space="preserve">AtriaNet provides a significant improvement in fully automating atrial chamber measurement calculations. Furthermore, as current </w:t>
      </w:r>
      <w:r w:rsidR="00BC6F5F">
        <w:rPr>
          <w:rFonts w:ascii="Times New Roman" w:hAnsi="Times New Roman" w:cs="Times New Roman"/>
          <w:bCs/>
          <w:lang w:val="en-GB" w:eastAsia="zh-CN"/>
        </w:rPr>
        <w:t xml:space="preserve">clinical </w:t>
      </w:r>
      <w:r w:rsidR="00F93F2F">
        <w:rPr>
          <w:rFonts w:ascii="Times New Roman" w:hAnsi="Times New Roman" w:cs="Times New Roman"/>
          <w:bCs/>
          <w:lang w:val="en-GB" w:eastAsia="zh-CN"/>
        </w:rPr>
        <w:t xml:space="preserve">methods involve estimating the atrial volume with </w:t>
      </w:r>
      <w:r w:rsidR="00945380">
        <w:rPr>
          <w:rFonts w:ascii="Times New Roman" w:hAnsi="Times New Roman" w:cs="Times New Roman"/>
          <w:bCs/>
          <w:lang w:val="en-GB" w:eastAsia="zh-CN"/>
        </w:rPr>
        <w:t xml:space="preserve">the bi-plane method on </w:t>
      </w:r>
      <w:r w:rsidR="00F93F2F">
        <w:rPr>
          <w:rFonts w:ascii="Times New Roman" w:hAnsi="Times New Roman" w:cs="Times New Roman"/>
          <w:bCs/>
          <w:lang w:val="en-GB" w:eastAsia="zh-CN"/>
        </w:rPr>
        <w:t xml:space="preserve">2D echocardiography scans, AtriaNet </w:t>
      </w:r>
      <w:r w:rsidR="00DC674E">
        <w:rPr>
          <w:rFonts w:ascii="Times New Roman" w:hAnsi="Times New Roman" w:cs="Times New Roman"/>
          <w:bCs/>
          <w:lang w:val="en-GB" w:eastAsia="zh-CN"/>
        </w:rPr>
        <w:t>provides a more robust alternative by analy</w:t>
      </w:r>
      <w:r w:rsidR="0070577B">
        <w:rPr>
          <w:rFonts w:ascii="Times New Roman" w:hAnsi="Times New Roman" w:cs="Times New Roman"/>
          <w:bCs/>
          <w:lang w:val="en-GB" w:eastAsia="zh-CN"/>
        </w:rPr>
        <w:t>z</w:t>
      </w:r>
      <w:r w:rsidR="00DC674E">
        <w:rPr>
          <w:rFonts w:ascii="Times New Roman" w:hAnsi="Times New Roman" w:cs="Times New Roman"/>
          <w:bCs/>
          <w:lang w:val="en-GB" w:eastAsia="zh-CN"/>
        </w:rPr>
        <w:t>ing 3D imaging which contains more complete anatomical information.</w:t>
      </w:r>
    </w:p>
    <w:p w14:paraId="64C14519" w14:textId="42E0EA45" w:rsidR="00956650" w:rsidRDefault="00956650" w:rsidP="0048607A">
      <w:pPr>
        <w:spacing w:after="0" w:line="240" w:lineRule="auto"/>
        <w:jc w:val="both"/>
        <w:rPr>
          <w:rFonts w:ascii="Times New Roman" w:hAnsi="Times New Roman" w:cs="Times New Roman"/>
          <w:bCs/>
          <w:lang w:val="en-GB" w:eastAsia="zh-CN"/>
        </w:rPr>
      </w:pPr>
    </w:p>
    <w:p w14:paraId="4C9746B8" w14:textId="7FCB1013" w:rsidR="002D4D30" w:rsidRPr="002D4D30" w:rsidRDefault="002D4D30" w:rsidP="0048607A">
      <w:pPr>
        <w:pStyle w:val="Heading3"/>
        <w:spacing w:after="0" w:line="240" w:lineRule="auto"/>
        <w:jc w:val="both"/>
        <w:rPr>
          <w:lang w:val="en-GB"/>
        </w:rPr>
      </w:pPr>
      <w:r>
        <w:rPr>
          <w:lang w:val="en-GB"/>
        </w:rPr>
        <w:t xml:space="preserve">AtriaNet </w:t>
      </w:r>
      <w:r w:rsidR="00B7496A">
        <w:rPr>
          <w:lang w:val="en-GB"/>
        </w:rPr>
        <w:t>Estimate</w:t>
      </w:r>
      <w:r>
        <w:rPr>
          <w:lang w:val="en-GB"/>
        </w:rPr>
        <w:t xml:space="preserve">s </w:t>
      </w:r>
      <w:r w:rsidR="00B7496A">
        <w:rPr>
          <w:lang w:val="en-GB"/>
        </w:rPr>
        <w:t xml:space="preserve">Accurate 3D </w:t>
      </w:r>
      <w:r>
        <w:rPr>
          <w:lang w:val="en-GB"/>
        </w:rPr>
        <w:t>Wall Thicknesses</w:t>
      </w:r>
    </w:p>
    <w:p w14:paraId="03442F6B" w14:textId="35171296" w:rsidR="00FC2A1B" w:rsidRDefault="000240E8" w:rsidP="0048607A">
      <w:pPr>
        <w:spacing w:after="0" w:line="240" w:lineRule="auto"/>
        <w:jc w:val="both"/>
        <w:rPr>
          <w:rFonts w:ascii="Times New Roman" w:hAnsi="Times New Roman" w:cs="Times New Roman"/>
          <w:bCs/>
          <w:lang w:val="en-GB" w:eastAsia="zh-CN"/>
        </w:rPr>
      </w:pPr>
      <w:r>
        <w:rPr>
          <w:rFonts w:ascii="Times New Roman" w:hAnsi="Times New Roman" w:cs="Times New Roman"/>
          <w:bCs/>
          <w:lang w:val="en-GB" w:eastAsia="zh-CN"/>
        </w:rPr>
        <w:tab/>
      </w:r>
      <w:r w:rsidR="00D67B66">
        <w:rPr>
          <w:rFonts w:ascii="Times New Roman" w:hAnsi="Times New Roman" w:cs="Times New Roman"/>
          <w:bCs/>
          <w:lang w:val="en-GB" w:eastAsia="zh-CN"/>
        </w:rPr>
        <w:t xml:space="preserve">We extended AtriaNet to </w:t>
      </w:r>
      <w:r w:rsidR="00B12D7B">
        <w:rPr>
          <w:rFonts w:ascii="Times New Roman" w:hAnsi="Times New Roman" w:cs="Times New Roman"/>
          <w:bCs/>
          <w:lang w:val="en-GB" w:eastAsia="zh-CN"/>
        </w:rPr>
        <w:t>compute</w:t>
      </w:r>
      <w:r w:rsidR="00D67B66">
        <w:rPr>
          <w:rFonts w:ascii="Times New Roman" w:hAnsi="Times New Roman" w:cs="Times New Roman"/>
          <w:bCs/>
          <w:lang w:val="en-GB" w:eastAsia="zh-CN"/>
        </w:rPr>
        <w:t xml:space="preserve"> </w:t>
      </w:r>
      <w:r w:rsidR="00BC6F5F">
        <w:rPr>
          <w:rFonts w:ascii="Times New Roman" w:hAnsi="Times New Roman" w:cs="Times New Roman"/>
          <w:bCs/>
          <w:lang w:val="en-GB" w:eastAsia="zh-CN"/>
        </w:rPr>
        <w:t xml:space="preserve">3D atrial wall </w:t>
      </w:r>
      <w:r w:rsidR="00D67B66">
        <w:rPr>
          <w:rFonts w:ascii="Times New Roman" w:hAnsi="Times New Roman" w:cs="Times New Roman"/>
          <w:bCs/>
          <w:lang w:val="en-GB" w:eastAsia="zh-CN"/>
        </w:rPr>
        <w:t>thickness</w:t>
      </w:r>
      <w:r w:rsidR="0079028D">
        <w:rPr>
          <w:rFonts w:ascii="Times New Roman" w:hAnsi="Times New Roman" w:cs="Times New Roman"/>
          <w:bCs/>
          <w:lang w:val="en-GB" w:eastAsia="zh-CN"/>
        </w:rPr>
        <w:t xml:space="preserve"> </w:t>
      </w:r>
      <w:r w:rsidR="00AE661A">
        <w:rPr>
          <w:rFonts w:ascii="Times New Roman" w:hAnsi="Times New Roman" w:cs="Times New Roman"/>
          <w:bCs/>
          <w:lang w:val="en-GB" w:eastAsia="zh-CN"/>
        </w:rPr>
        <w:t xml:space="preserve">estimations </w:t>
      </w:r>
      <w:r w:rsidR="00114159">
        <w:rPr>
          <w:rFonts w:ascii="Times New Roman" w:hAnsi="Times New Roman" w:cs="Times New Roman"/>
          <w:bCs/>
          <w:lang w:val="en-GB" w:eastAsia="zh-CN"/>
        </w:rPr>
        <w:t xml:space="preserve">from the CE-MRI segmentations. </w:t>
      </w:r>
      <w:r w:rsidR="00D657CE">
        <w:rPr>
          <w:rFonts w:ascii="Times New Roman" w:hAnsi="Times New Roman" w:cs="Times New Roman"/>
          <w:bCs/>
          <w:lang w:val="en-GB" w:eastAsia="zh-CN"/>
        </w:rPr>
        <w:t>The</w:t>
      </w:r>
      <w:r w:rsidR="008862A5">
        <w:rPr>
          <w:rFonts w:ascii="Times New Roman" w:hAnsi="Times New Roman" w:cs="Times New Roman"/>
          <w:bCs/>
          <w:lang w:val="en-GB" w:eastAsia="zh-CN"/>
        </w:rPr>
        <w:t xml:space="preserve"> wall thickness variation</w:t>
      </w:r>
      <w:r w:rsidR="005626D9">
        <w:rPr>
          <w:rFonts w:ascii="Times New Roman" w:hAnsi="Times New Roman" w:cs="Times New Roman"/>
          <w:bCs/>
          <w:lang w:val="en-GB" w:eastAsia="zh-CN"/>
        </w:rPr>
        <w:t>, particularly in the RA,</w:t>
      </w:r>
      <w:r w:rsidR="008862A5">
        <w:rPr>
          <w:rFonts w:ascii="Times New Roman" w:hAnsi="Times New Roman" w:cs="Times New Roman"/>
          <w:bCs/>
          <w:lang w:val="en-GB" w:eastAsia="zh-CN"/>
        </w:rPr>
        <w:t xml:space="preserve"> has been demonstrated to have an important role in arrhythmogenesis </w:t>
      </w:r>
      <w:r w:rsidR="005626D9">
        <w:rPr>
          <w:rFonts w:ascii="Times New Roman" w:hAnsi="Times New Roman" w:cs="Times New Roman"/>
          <w:bCs/>
          <w:lang w:val="en-GB" w:eastAsia="zh-CN"/>
        </w:rPr>
        <w:t xml:space="preserve">as it influences the </w:t>
      </w:r>
      <w:r w:rsidR="005E2B51">
        <w:rPr>
          <w:rFonts w:ascii="Times New Roman" w:hAnsi="Times New Roman" w:cs="Times New Roman"/>
          <w:bCs/>
          <w:lang w:val="en-GB" w:eastAsia="zh-CN"/>
        </w:rPr>
        <w:t xml:space="preserve">electrical </w:t>
      </w:r>
      <w:r w:rsidR="0068063C">
        <w:rPr>
          <w:rFonts w:ascii="Times New Roman" w:hAnsi="Times New Roman" w:cs="Times New Roman"/>
          <w:bCs/>
          <w:lang w:val="en-GB" w:eastAsia="zh-CN"/>
        </w:rPr>
        <w:t>propagation</w:t>
      </w:r>
      <w:r w:rsidR="00F12B4C">
        <w:rPr>
          <w:rFonts w:ascii="Times New Roman" w:hAnsi="Times New Roman" w:cs="Times New Roman"/>
          <w:bCs/>
          <w:lang w:val="en-GB" w:eastAsia="zh-CN"/>
        </w:rPr>
        <w:t xml:space="preserve"> patterns</w:t>
      </w:r>
      <w:r w:rsidR="0068063C">
        <w:rPr>
          <w:rFonts w:ascii="Times New Roman" w:hAnsi="Times New Roman" w:cs="Times New Roman"/>
          <w:bCs/>
          <w:lang w:val="en-GB" w:eastAsia="zh-CN"/>
        </w:rPr>
        <w:t xml:space="preserve"> </w:t>
      </w:r>
      <w:r w:rsidR="00140602">
        <w:rPr>
          <w:rFonts w:ascii="Times New Roman" w:hAnsi="Times New Roman" w:cs="Times New Roman"/>
          <w:bCs/>
          <w:lang w:val="en-GB" w:eastAsia="zh-CN"/>
        </w:rPr>
        <w:lastRenderedPageBreak/>
        <w:t>during episodes of arrhythmia</w:t>
      </w:r>
      <w:r w:rsidR="0003267B">
        <w:rPr>
          <w:rFonts w:ascii="Times New Roman" w:hAnsi="Times New Roman" w:cs="Times New Roman"/>
          <w:bCs/>
          <w:lang w:val="en-GB" w:eastAsia="zh-CN"/>
        </w:rPr>
        <w:fldChar w:fldCharType="begin"/>
      </w:r>
      <w:r w:rsidR="00D96DD1">
        <w:rPr>
          <w:rFonts w:ascii="Times New Roman" w:hAnsi="Times New Roman" w:cs="Times New Roman"/>
          <w:bCs/>
          <w:lang w:val="en-GB" w:eastAsia="zh-CN"/>
        </w:rPr>
        <w:instrText xml:space="preserve"> ADDIN EN.CITE &lt;EndNote&gt;&lt;Cite&gt;&lt;Author&gt;Zhao&lt;/Author&gt;&lt;Year&gt;2017&lt;/Year&gt;&lt;RecNum&gt;49&lt;/RecNum&gt;&lt;DisplayText&gt;&lt;style face="superscript"&gt;23&lt;/style&gt;&lt;/DisplayText&gt;&lt;record&gt;&lt;rec-number&gt;49&lt;/rec-number&gt;&lt;foreign-keys&gt;&lt;key app="EN" db-id="esp9pvwpfez9fmedsto5r9edftzzw22wd5vf" timestamp="1630294117"&gt;49&lt;/key&gt;&lt;/foreign-keys&gt;&lt;ref-type name="Journal Article"&gt;17&lt;/ref-type&gt;&lt;contributors&gt;&lt;authors&gt;&lt;author&gt;Zhao, Jichao&lt;/author&gt;&lt;author&gt;Hansen, Brian J&lt;/author&gt;&lt;author&gt;Wang, Yufeng&lt;/author&gt;&lt;author&gt;Csepe, Thomas A&lt;/author&gt;&lt;author&gt;Sul, Li</w:instrText>
      </w:r>
      <w:r w:rsidR="00D96DD1">
        <w:rPr>
          <w:rFonts w:ascii="Times New Roman" w:hAnsi="Times New Roman" w:cs="Times New Roman" w:hint="eastAsia"/>
          <w:bCs/>
          <w:lang w:val="en-GB" w:eastAsia="zh-CN"/>
        </w:rPr>
        <w:instrText>diya V&lt;/author&gt;&lt;author&gt;Tang, Alan&lt;/author&gt;&lt;author&gt;Yuan, Yiming&lt;/author&gt;&lt;author&gt;Li, Ning&lt;/author&gt;&lt;author&gt;Bratasz, Anna&lt;/author&gt;&lt;author&gt;Powell, Kimerly A&lt;/author&gt;&lt;/authors&gt;&lt;/contributors&gt;&lt;titles&gt;&lt;title&gt;Three</w:instrText>
      </w:r>
      <w:r w:rsidR="00D96DD1">
        <w:rPr>
          <w:rFonts w:ascii="Times New Roman" w:hAnsi="Times New Roman" w:cs="Times New Roman" w:hint="eastAsia"/>
          <w:bCs/>
          <w:lang w:val="en-GB" w:eastAsia="zh-CN"/>
        </w:rPr>
        <w:instrText>‐</w:instrText>
      </w:r>
      <w:r w:rsidR="00D96DD1">
        <w:rPr>
          <w:rFonts w:ascii="Times New Roman" w:hAnsi="Times New Roman" w:cs="Times New Roman" w:hint="eastAsia"/>
          <w:bCs/>
          <w:lang w:val="en-GB" w:eastAsia="zh-CN"/>
        </w:rPr>
        <w:instrText xml:space="preserve">dimensional integrated functional, structural, and computational mapping to define the structural </w:instrText>
      </w:r>
      <w:r w:rsidR="00D96DD1">
        <w:rPr>
          <w:rFonts w:ascii="Times New Roman" w:hAnsi="Times New Roman" w:cs="Times New Roman" w:hint="eastAsia"/>
          <w:bCs/>
          <w:lang w:val="en-GB" w:eastAsia="zh-CN"/>
        </w:rPr>
        <w:instrText>“</w:instrText>
      </w:r>
      <w:r w:rsidR="00D96DD1">
        <w:rPr>
          <w:rFonts w:ascii="Times New Roman" w:hAnsi="Times New Roman" w:cs="Times New Roman" w:hint="eastAsia"/>
          <w:bCs/>
          <w:lang w:val="en-GB" w:eastAsia="zh-CN"/>
        </w:rPr>
        <w:instrText>fingerprints</w:instrText>
      </w:r>
      <w:r w:rsidR="00D96DD1">
        <w:rPr>
          <w:rFonts w:ascii="Times New Roman" w:hAnsi="Times New Roman" w:cs="Times New Roman" w:hint="eastAsia"/>
          <w:bCs/>
          <w:lang w:val="en-GB" w:eastAsia="zh-CN"/>
        </w:rPr>
        <w:instrText>”</w:instrText>
      </w:r>
      <w:r w:rsidR="00D96DD1">
        <w:rPr>
          <w:rFonts w:ascii="Times New Roman" w:hAnsi="Times New Roman" w:cs="Times New Roman" w:hint="eastAsia"/>
          <w:bCs/>
          <w:lang w:val="en-GB" w:eastAsia="zh-CN"/>
        </w:rPr>
        <w:instrText xml:space="preserve"> of heart</w:instrText>
      </w:r>
      <w:r w:rsidR="00D96DD1">
        <w:rPr>
          <w:rFonts w:ascii="Times New Roman" w:hAnsi="Times New Roman" w:cs="Times New Roman" w:hint="eastAsia"/>
          <w:bCs/>
          <w:lang w:val="en-GB" w:eastAsia="zh-CN"/>
        </w:rPr>
        <w:instrText>‐</w:instrText>
      </w:r>
      <w:r w:rsidR="00D96DD1">
        <w:rPr>
          <w:rFonts w:ascii="Times New Roman" w:hAnsi="Times New Roman" w:cs="Times New Roman" w:hint="eastAsia"/>
          <w:bCs/>
          <w:lang w:val="en-GB" w:eastAsia="zh-CN"/>
        </w:rPr>
        <w:instrText>specific atrial fibrillation drivers in human heart ex vivo&lt;/title&gt;&lt;secondary-title&gt;Journal of the American Heart Association&lt;/secondary-title&gt;&lt;/titles&gt;&lt;periodical&gt;&lt;full-title&gt;Journa</w:instrText>
      </w:r>
      <w:r w:rsidR="00D96DD1">
        <w:rPr>
          <w:rFonts w:ascii="Times New Roman" w:hAnsi="Times New Roman" w:cs="Times New Roman"/>
          <w:bCs/>
          <w:lang w:val="en-GB" w:eastAsia="zh-CN"/>
        </w:rPr>
        <w:instrText>l of the American Heart Association&lt;/full-title&gt;&lt;/periodical&gt;&lt;pages&gt;e005922&lt;/pages&gt;&lt;volume&gt;6&lt;/volume&gt;&lt;number&gt;8&lt;/number&gt;&lt;dates&gt;&lt;year&gt;2017&lt;/year&gt;&lt;/dates&gt;&lt;isbn&gt;2047-9980&lt;/isbn&gt;&lt;urls&gt;&lt;/urls&gt;&lt;/record&gt;&lt;/Cite&gt;&lt;/EndNote&gt;</w:instrText>
      </w:r>
      <w:r w:rsidR="0003267B">
        <w:rPr>
          <w:rFonts w:ascii="Times New Roman" w:hAnsi="Times New Roman" w:cs="Times New Roman"/>
          <w:bCs/>
          <w:lang w:val="en-GB" w:eastAsia="zh-CN"/>
        </w:rPr>
        <w:fldChar w:fldCharType="separate"/>
      </w:r>
      <w:r w:rsidR="00D96DD1" w:rsidRPr="00D96DD1">
        <w:rPr>
          <w:rFonts w:ascii="Times New Roman" w:hAnsi="Times New Roman" w:cs="Times New Roman"/>
          <w:bCs/>
          <w:noProof/>
          <w:vertAlign w:val="superscript"/>
          <w:lang w:val="en-GB" w:eastAsia="zh-CN"/>
        </w:rPr>
        <w:t>23</w:t>
      </w:r>
      <w:r w:rsidR="0003267B">
        <w:rPr>
          <w:rFonts w:ascii="Times New Roman" w:hAnsi="Times New Roman" w:cs="Times New Roman"/>
          <w:bCs/>
          <w:lang w:val="en-GB" w:eastAsia="zh-CN"/>
        </w:rPr>
        <w:fldChar w:fldCharType="end"/>
      </w:r>
      <w:r w:rsidR="005626D9">
        <w:rPr>
          <w:rFonts w:ascii="Times New Roman" w:hAnsi="Times New Roman" w:cs="Times New Roman"/>
          <w:bCs/>
          <w:lang w:val="en-GB" w:eastAsia="zh-CN"/>
        </w:rPr>
        <w:t xml:space="preserve">. </w:t>
      </w:r>
      <w:r w:rsidR="00AE661A">
        <w:rPr>
          <w:rFonts w:ascii="Times New Roman" w:hAnsi="Times New Roman" w:cs="Times New Roman"/>
          <w:bCs/>
          <w:lang w:val="en-GB" w:eastAsia="zh-CN"/>
        </w:rPr>
        <w:t>W</w:t>
      </w:r>
      <w:r w:rsidR="005626D9">
        <w:rPr>
          <w:rFonts w:ascii="Times New Roman" w:hAnsi="Times New Roman" w:cs="Times New Roman"/>
          <w:bCs/>
          <w:lang w:val="en-GB" w:eastAsia="zh-CN"/>
        </w:rPr>
        <w:t xml:space="preserve">all thickness </w:t>
      </w:r>
      <w:r w:rsidR="00FE258C">
        <w:rPr>
          <w:rFonts w:ascii="Times New Roman" w:hAnsi="Times New Roman" w:cs="Times New Roman"/>
          <w:bCs/>
          <w:lang w:val="en-GB" w:eastAsia="zh-CN"/>
        </w:rPr>
        <w:t>also plays</w:t>
      </w:r>
      <w:r w:rsidR="005626D9">
        <w:rPr>
          <w:rFonts w:ascii="Times New Roman" w:hAnsi="Times New Roman" w:cs="Times New Roman"/>
          <w:bCs/>
          <w:lang w:val="en-GB" w:eastAsia="zh-CN"/>
        </w:rPr>
        <w:t xml:space="preserve"> an important role in aiding the selection of regions to target </w:t>
      </w:r>
      <w:r w:rsidR="008B1A64">
        <w:rPr>
          <w:rFonts w:ascii="Times New Roman" w:hAnsi="Times New Roman" w:cs="Times New Roman"/>
          <w:bCs/>
          <w:lang w:val="en-GB" w:eastAsia="zh-CN"/>
        </w:rPr>
        <w:t>during ablation surgery</w:t>
      </w:r>
      <w:r w:rsidR="003255B0" w:rsidRPr="003255B0">
        <w:rPr>
          <w:rFonts w:ascii="Times New Roman" w:hAnsi="Times New Roman" w:cs="Times New Roman"/>
          <w:bCs/>
          <w:lang w:val="en-GB" w:eastAsia="zh-CN"/>
        </w:rPr>
        <w:t xml:space="preserve"> </w:t>
      </w:r>
      <w:r w:rsidR="003255B0">
        <w:rPr>
          <w:rFonts w:ascii="Times New Roman" w:hAnsi="Times New Roman" w:cs="Times New Roman"/>
          <w:bCs/>
          <w:lang w:val="en-GB" w:eastAsia="zh-CN"/>
        </w:rPr>
        <w:t>for treating arrhythmia</w:t>
      </w:r>
      <w:r w:rsidR="0003267B">
        <w:rPr>
          <w:rFonts w:ascii="Times New Roman" w:hAnsi="Times New Roman" w:cs="Times New Roman"/>
          <w:bCs/>
          <w:lang w:val="en-GB" w:eastAsia="zh-CN"/>
        </w:rPr>
        <w:fldChar w:fldCharType="begin"/>
      </w:r>
      <w:r w:rsidR="00D96DD1">
        <w:rPr>
          <w:rFonts w:ascii="Times New Roman" w:hAnsi="Times New Roman" w:cs="Times New Roman"/>
          <w:bCs/>
          <w:lang w:val="en-GB" w:eastAsia="zh-CN"/>
        </w:rPr>
        <w:instrText xml:space="preserve"> ADDIN EN.CITE &lt;EndNote&gt;&lt;Cite&gt;&lt;Author&gt;Bishop&lt;/Author&gt;&lt;Year&gt;2016&lt;/Year&gt;&lt;RecNum&gt;50&lt;/RecNum&gt;&lt;DisplayText&gt;&lt;style face="superscript"&gt;7,24&lt;/style&gt;&lt;/DisplayText&gt;&lt;record&gt;&lt;rec-number&gt;50&lt;/rec-number&gt;&lt;foreign-keys&gt;&lt;key app="EN" db-id="esp9pvwpfez9fmedsto5r9edftzzw22wd5vf" timestamp="1630294142"&gt;50&lt;/key&gt;&lt;/foreign-keys&gt;&lt;ref-type name="Journal Article"&gt;17&lt;/ref-type&gt;&lt;contributors&gt;&lt;authors&gt;&lt;author&gt;Bishop, Martin&lt;/author&gt;&lt;author&gt;Rajani, Ronak&lt;/author&gt;&lt;author&gt;Plank, Gernot&lt;/author&gt;&lt;author&gt;Gaddum, Nicholas&lt;/author&gt;&lt;author&gt;Carr-White, Gerry&lt;/author&gt;&lt;author&gt;Wright, Matt&lt;/author&gt;&lt;author&gt;O&amp;apos;Neill, Mark&lt;/author&gt;&lt;author&gt;Niederer, Steven&lt;/author&gt;&lt;/authors&gt;&lt;/contributors&gt;&lt;titles&gt;&lt;title&gt;Three-dimensional atrial wall thickness maps to inform catheter ablation procedures for atrial fibrillation&lt;/title&gt;&lt;secondary-title&gt;Europace&lt;/secondary-title&gt;&lt;/titles&gt;&lt;periodical&gt;&lt;full-title&gt;Europace&lt;/full-title&gt;&lt;/periodical&gt;&lt;pages&gt;376-383&lt;/pages&gt;&lt;volume&gt;18&lt;/volume&gt;&lt;number&gt;3&lt;/number&gt;&lt;dates&gt;&lt;year&gt;2016&lt;/year&gt;&lt;/dates&gt;&lt;isbn&gt;1532-2092&lt;/isbn&gt;&lt;urls&gt;&lt;/urls&gt;&lt;/record&gt;&lt;/Cite&gt;&lt;Cite&gt;&lt;Author&gt;Song&lt;/Author&gt;&lt;Year&gt;2017&lt;/Year&gt;&lt;RecNum&gt;51&lt;/RecNum&gt;&lt;record&gt;&lt;rec-number&gt;51&lt;/rec-number&gt;&lt;foreign-keys&gt;&lt;key app="EN" db-id="esp9pvwpfez9fmedsto5r9edftzzw22wd5vf" timestamp="1630294207"&gt;51&lt;/key&gt;&lt;/foreign-keys&gt;&lt;ref-type name="Jou</w:instrText>
      </w:r>
      <w:r w:rsidR="00D96DD1">
        <w:rPr>
          <w:rFonts w:ascii="Times New Roman" w:hAnsi="Times New Roman" w:cs="Times New Roman" w:hint="eastAsia"/>
          <w:bCs/>
          <w:lang w:val="en-GB" w:eastAsia="zh-CN"/>
        </w:rPr>
        <w:instrText>rnal Article"&gt;17&lt;/ref-type&gt;&lt;contributors&gt;&lt;authors&gt;&lt;author&gt;Song, Jun-Seop&lt;/author&gt;&lt;author&gt;Wi, Jin&lt;/author&gt;&lt;author&gt;Lee, Hye-Jeong&lt;/author&gt;&lt;author&gt;Hwang, Minki&lt;/author&gt;&lt;author&gt;Lim, Byounghyun&lt;/author&gt;&lt;author&gt;Kim, Tae-Hoon&lt;/author&gt;&lt;author&gt;Uhm, Jae</w:instrText>
      </w:r>
      <w:r w:rsidR="00D96DD1">
        <w:rPr>
          <w:rFonts w:ascii="Times New Roman" w:hAnsi="Times New Roman" w:cs="Times New Roman" w:hint="eastAsia"/>
          <w:bCs/>
          <w:lang w:val="en-GB" w:eastAsia="zh-CN"/>
        </w:rPr>
        <w:instrText>‐</w:instrText>
      </w:r>
      <w:r w:rsidR="00D96DD1">
        <w:rPr>
          <w:rFonts w:ascii="Times New Roman" w:hAnsi="Times New Roman" w:cs="Times New Roman" w:hint="eastAsia"/>
          <w:bCs/>
          <w:lang w:val="en-GB" w:eastAsia="zh-CN"/>
        </w:rPr>
        <w:instrText>Sun&lt;/author&gt;&lt;author&gt;Joung, Boyoung&lt;/author&gt;&lt;author&gt;Lee, Moon</w:instrText>
      </w:r>
      <w:r w:rsidR="00D96DD1">
        <w:rPr>
          <w:rFonts w:ascii="Times New Roman" w:hAnsi="Times New Roman" w:cs="Times New Roman" w:hint="eastAsia"/>
          <w:bCs/>
          <w:lang w:val="en-GB" w:eastAsia="zh-CN"/>
        </w:rPr>
        <w:instrText>‐</w:instrText>
      </w:r>
      <w:r w:rsidR="00D96DD1">
        <w:rPr>
          <w:rFonts w:ascii="Times New Roman" w:hAnsi="Times New Roman" w:cs="Times New Roman" w:hint="eastAsia"/>
          <w:bCs/>
          <w:lang w:val="en-GB" w:eastAsia="zh-CN"/>
        </w:rPr>
        <w:instrText>Hyoung&lt;/author&gt;&lt;author&gt;Seo, Jeong-Wook&lt;/author&gt;&lt;/authors&gt;&lt;/contributors&gt;&lt;titles&gt;&lt;title&gt;Role of atrial wall thickness in wave-dynamics of atrial fibrillation&lt;/title&gt;&lt;secondary-title&gt;PloS one&lt;/secondary-titl</w:instrText>
      </w:r>
      <w:r w:rsidR="00D96DD1">
        <w:rPr>
          <w:rFonts w:ascii="Times New Roman" w:hAnsi="Times New Roman" w:cs="Times New Roman"/>
          <w:bCs/>
          <w:lang w:val="en-GB" w:eastAsia="zh-CN"/>
        </w:rPr>
        <w:instrText>e&gt;&lt;/titles&gt;&lt;periodical&gt;&lt;full-title&gt;PloS one&lt;/full-title&gt;&lt;/periodical&gt;&lt;pages&gt;e0182174&lt;/pages&gt;&lt;volume&gt;12&lt;/volume&gt;&lt;number&gt;8&lt;/number&gt;&lt;dates&gt;&lt;year&gt;2017&lt;/year&gt;&lt;/dates&gt;&lt;isbn&gt;1932-6203&lt;/isbn&gt;&lt;urls&gt;&lt;/urls&gt;&lt;/record&gt;&lt;/Cite&gt;&lt;/EndNote&gt;</w:instrText>
      </w:r>
      <w:r w:rsidR="0003267B">
        <w:rPr>
          <w:rFonts w:ascii="Times New Roman" w:hAnsi="Times New Roman" w:cs="Times New Roman"/>
          <w:bCs/>
          <w:lang w:val="en-GB" w:eastAsia="zh-CN"/>
        </w:rPr>
        <w:fldChar w:fldCharType="separate"/>
      </w:r>
      <w:r w:rsidR="00D96DD1" w:rsidRPr="00D96DD1">
        <w:rPr>
          <w:rFonts w:ascii="Times New Roman" w:hAnsi="Times New Roman" w:cs="Times New Roman"/>
          <w:bCs/>
          <w:noProof/>
          <w:vertAlign w:val="superscript"/>
          <w:lang w:val="en-GB" w:eastAsia="zh-CN"/>
        </w:rPr>
        <w:t>7,24</w:t>
      </w:r>
      <w:r w:rsidR="0003267B">
        <w:rPr>
          <w:rFonts w:ascii="Times New Roman" w:hAnsi="Times New Roman" w:cs="Times New Roman"/>
          <w:bCs/>
          <w:lang w:val="en-GB" w:eastAsia="zh-CN"/>
        </w:rPr>
        <w:fldChar w:fldCharType="end"/>
      </w:r>
      <w:r w:rsidR="008B1A64">
        <w:rPr>
          <w:rFonts w:ascii="Times New Roman" w:hAnsi="Times New Roman" w:cs="Times New Roman"/>
          <w:bCs/>
          <w:lang w:val="en-GB" w:eastAsia="zh-CN"/>
        </w:rPr>
        <w:t>.</w:t>
      </w:r>
      <w:r w:rsidR="003418AF">
        <w:rPr>
          <w:rFonts w:ascii="Times New Roman" w:hAnsi="Times New Roman" w:cs="Times New Roman"/>
          <w:bCs/>
          <w:lang w:val="en-GB" w:eastAsia="zh-CN"/>
        </w:rPr>
        <w:t xml:space="preserve"> </w:t>
      </w:r>
      <w:r w:rsidR="00220DFC">
        <w:rPr>
          <w:rFonts w:ascii="Times New Roman" w:hAnsi="Times New Roman" w:cs="Times New Roman"/>
          <w:bCs/>
          <w:lang w:val="en-GB" w:eastAsia="zh-CN"/>
        </w:rPr>
        <w:t>Th</w:t>
      </w:r>
      <w:r w:rsidR="00BC6F5F">
        <w:rPr>
          <w:rFonts w:ascii="Times New Roman" w:hAnsi="Times New Roman" w:cs="Times New Roman"/>
          <w:bCs/>
          <w:lang w:val="en-GB" w:eastAsia="zh-CN"/>
        </w:rPr>
        <w:t xml:space="preserve">e </w:t>
      </w:r>
      <w:r w:rsidR="00114159">
        <w:rPr>
          <w:rFonts w:ascii="Times New Roman" w:hAnsi="Times New Roman" w:cs="Times New Roman"/>
          <w:bCs/>
          <w:lang w:val="en-GB" w:eastAsia="zh-CN"/>
        </w:rPr>
        <w:t xml:space="preserve">CE-MRI dataset </w:t>
      </w:r>
      <w:r w:rsidR="00901BB9">
        <w:rPr>
          <w:rFonts w:ascii="Times New Roman" w:hAnsi="Times New Roman" w:cs="Times New Roman"/>
          <w:bCs/>
          <w:lang w:val="en-GB" w:eastAsia="zh-CN"/>
        </w:rPr>
        <w:t xml:space="preserve">from Waikato </w:t>
      </w:r>
      <w:r w:rsidR="003E074A">
        <w:rPr>
          <w:rFonts w:ascii="Times New Roman" w:hAnsi="Times New Roman" w:cs="Times New Roman"/>
          <w:bCs/>
          <w:lang w:val="en-GB" w:eastAsia="zh-CN"/>
        </w:rPr>
        <w:t>was manual</w:t>
      </w:r>
      <w:r w:rsidR="00AE661A">
        <w:rPr>
          <w:rFonts w:ascii="Times New Roman" w:hAnsi="Times New Roman" w:cs="Times New Roman"/>
          <w:bCs/>
          <w:lang w:val="en-GB" w:eastAsia="zh-CN"/>
        </w:rPr>
        <w:t>ly</w:t>
      </w:r>
      <w:r w:rsidR="003E074A">
        <w:rPr>
          <w:rFonts w:ascii="Times New Roman" w:hAnsi="Times New Roman" w:cs="Times New Roman"/>
          <w:bCs/>
          <w:lang w:val="en-GB" w:eastAsia="zh-CN"/>
        </w:rPr>
        <w:t xml:space="preserve"> annotated </w:t>
      </w:r>
      <w:r w:rsidR="00DA456C">
        <w:rPr>
          <w:rFonts w:ascii="Times New Roman" w:hAnsi="Times New Roman" w:cs="Times New Roman"/>
          <w:bCs/>
          <w:lang w:val="en-GB" w:eastAsia="zh-CN"/>
        </w:rPr>
        <w:t>to account for thickness variation in the atrial wall tissue</w:t>
      </w:r>
      <w:r w:rsidR="00C91F46">
        <w:rPr>
          <w:rFonts w:ascii="Times New Roman" w:hAnsi="Times New Roman" w:cs="Times New Roman"/>
          <w:bCs/>
          <w:lang w:val="en-GB" w:eastAsia="zh-CN"/>
        </w:rPr>
        <w:t xml:space="preserve">. </w:t>
      </w:r>
      <w:r>
        <w:rPr>
          <w:rFonts w:ascii="Times New Roman" w:hAnsi="Times New Roman" w:cs="Times New Roman"/>
          <w:bCs/>
          <w:lang w:val="en-GB" w:eastAsia="zh-CN"/>
        </w:rPr>
        <w:t>The dataset</w:t>
      </w:r>
      <w:r w:rsidR="00C91F46">
        <w:rPr>
          <w:rFonts w:ascii="Times New Roman" w:hAnsi="Times New Roman" w:cs="Times New Roman"/>
          <w:bCs/>
          <w:lang w:val="en-GB" w:eastAsia="zh-CN"/>
        </w:rPr>
        <w:t xml:space="preserve"> </w:t>
      </w:r>
      <w:r>
        <w:rPr>
          <w:rFonts w:ascii="Times New Roman" w:hAnsi="Times New Roman" w:cs="Times New Roman"/>
          <w:bCs/>
          <w:lang w:val="en-GB" w:eastAsia="zh-CN"/>
        </w:rPr>
        <w:t xml:space="preserve">is the first of its kind to contain segmentations of both atrial chambers </w:t>
      </w:r>
      <w:r w:rsidR="00AE661A">
        <w:rPr>
          <w:rFonts w:ascii="Times New Roman" w:hAnsi="Times New Roman" w:cs="Times New Roman"/>
          <w:bCs/>
          <w:lang w:val="en-GB" w:eastAsia="zh-CN"/>
        </w:rPr>
        <w:t xml:space="preserve">that </w:t>
      </w:r>
      <w:r>
        <w:rPr>
          <w:rFonts w:ascii="Times New Roman" w:hAnsi="Times New Roman" w:cs="Times New Roman"/>
          <w:bCs/>
          <w:lang w:val="en-GB" w:eastAsia="zh-CN"/>
        </w:rPr>
        <w:t xml:space="preserve">accounted for the </w:t>
      </w:r>
      <w:r w:rsidR="00E15A48">
        <w:rPr>
          <w:rFonts w:ascii="Times New Roman" w:hAnsi="Times New Roman" w:cs="Times New Roman"/>
          <w:bCs/>
          <w:lang w:val="en-GB" w:eastAsia="zh-CN"/>
        </w:rPr>
        <w:t xml:space="preserve">atrial </w:t>
      </w:r>
      <w:r>
        <w:rPr>
          <w:rFonts w:ascii="Times New Roman" w:hAnsi="Times New Roman" w:cs="Times New Roman"/>
          <w:bCs/>
          <w:lang w:val="en-GB" w:eastAsia="zh-CN"/>
        </w:rPr>
        <w:t>wall thickness variations</w:t>
      </w:r>
      <w:r w:rsidR="00361239">
        <w:rPr>
          <w:rFonts w:ascii="Times New Roman" w:hAnsi="Times New Roman" w:cs="Times New Roman"/>
          <w:bCs/>
          <w:lang w:val="en-GB" w:eastAsia="zh-CN"/>
        </w:rPr>
        <w:t xml:space="preserve"> in CE-MRIs</w:t>
      </w:r>
      <w:r>
        <w:rPr>
          <w:rFonts w:ascii="Times New Roman" w:hAnsi="Times New Roman" w:cs="Times New Roman"/>
          <w:bCs/>
          <w:lang w:val="en-GB" w:eastAsia="zh-CN"/>
        </w:rPr>
        <w:t xml:space="preserve">. </w:t>
      </w:r>
      <w:r w:rsidR="00D31E1E">
        <w:rPr>
          <w:rFonts w:ascii="Times New Roman" w:hAnsi="Times New Roman" w:cs="Times New Roman"/>
          <w:bCs/>
          <w:lang w:val="en-GB" w:eastAsia="zh-CN"/>
        </w:rPr>
        <w:t xml:space="preserve">Ground truth maps of the 3D wall thickness were obtained </w:t>
      </w:r>
      <w:r w:rsidR="00BC6F5F">
        <w:rPr>
          <w:rFonts w:ascii="Times New Roman" w:hAnsi="Times New Roman" w:cs="Times New Roman"/>
          <w:bCs/>
          <w:lang w:val="en-GB" w:eastAsia="zh-CN"/>
        </w:rPr>
        <w:t xml:space="preserve">by solving </w:t>
      </w:r>
      <w:r w:rsidR="00D31E1E">
        <w:rPr>
          <w:rFonts w:ascii="Times New Roman" w:hAnsi="Times New Roman" w:cs="Times New Roman"/>
          <w:bCs/>
          <w:lang w:val="en-GB" w:eastAsia="zh-CN"/>
        </w:rPr>
        <w:t xml:space="preserve">computationally expensive </w:t>
      </w:r>
      <w:r w:rsidR="004A1B34">
        <w:rPr>
          <w:rFonts w:ascii="Times New Roman" w:hAnsi="Times New Roman" w:cs="Times New Roman"/>
          <w:bCs/>
          <w:lang w:val="en-GB" w:eastAsia="zh-CN"/>
        </w:rPr>
        <w:t>differential equations</w:t>
      </w:r>
      <w:r w:rsidR="00D31E1E">
        <w:rPr>
          <w:rFonts w:ascii="Times New Roman" w:hAnsi="Times New Roman" w:cs="Times New Roman"/>
          <w:bCs/>
          <w:lang w:val="en-GB" w:eastAsia="zh-CN"/>
        </w:rPr>
        <w:t xml:space="preserve">. </w:t>
      </w:r>
      <w:r w:rsidR="00BC6F5F">
        <w:rPr>
          <w:rFonts w:ascii="Times New Roman" w:hAnsi="Times New Roman" w:cs="Times New Roman"/>
          <w:bCs/>
          <w:lang w:val="en-GB" w:eastAsia="zh-CN"/>
        </w:rPr>
        <w:t>T</w:t>
      </w:r>
      <w:r w:rsidR="00FC2A1B">
        <w:rPr>
          <w:rFonts w:ascii="Times New Roman" w:hAnsi="Times New Roman" w:cs="Times New Roman"/>
          <w:bCs/>
          <w:lang w:val="en-GB" w:eastAsia="zh-CN"/>
        </w:rPr>
        <w:t xml:space="preserve">he mean </w:t>
      </w:r>
      <w:r w:rsidR="002A4275">
        <w:rPr>
          <w:rFonts w:ascii="Times New Roman" w:hAnsi="Times New Roman" w:cs="Times New Roman"/>
          <w:bCs/>
          <w:lang w:val="en-GB" w:eastAsia="zh-CN"/>
        </w:rPr>
        <w:t>pixel-wise</w:t>
      </w:r>
      <w:r w:rsidR="00FC2A1B">
        <w:rPr>
          <w:rFonts w:ascii="Times New Roman" w:hAnsi="Times New Roman" w:cs="Times New Roman"/>
          <w:bCs/>
          <w:lang w:val="en-GB" w:eastAsia="zh-CN"/>
        </w:rPr>
        <w:t xml:space="preserve"> error </w:t>
      </w:r>
      <w:r w:rsidR="00BC6F5F">
        <w:rPr>
          <w:rFonts w:ascii="Times New Roman" w:hAnsi="Times New Roman" w:cs="Times New Roman"/>
          <w:bCs/>
          <w:lang w:val="en-GB" w:eastAsia="zh-CN"/>
        </w:rPr>
        <w:t xml:space="preserve">was used to evaluate </w:t>
      </w:r>
      <w:r w:rsidR="00FC2A1B">
        <w:rPr>
          <w:rFonts w:ascii="Times New Roman" w:hAnsi="Times New Roman" w:cs="Times New Roman"/>
          <w:bCs/>
          <w:lang w:val="en-GB" w:eastAsia="zh-CN"/>
        </w:rPr>
        <w:t xml:space="preserve">the predicted 3D wall thickness </w:t>
      </w:r>
      <w:r w:rsidR="000179F4">
        <w:rPr>
          <w:rFonts w:ascii="Times New Roman" w:hAnsi="Times New Roman" w:cs="Times New Roman"/>
          <w:bCs/>
          <w:lang w:val="en-GB" w:eastAsia="zh-CN"/>
        </w:rPr>
        <w:t>map</w:t>
      </w:r>
      <w:r w:rsidR="00FC2A1B">
        <w:rPr>
          <w:rFonts w:ascii="Times New Roman" w:hAnsi="Times New Roman" w:cs="Times New Roman"/>
          <w:bCs/>
          <w:lang w:val="en-GB" w:eastAsia="zh-CN"/>
        </w:rPr>
        <w:t>.</w:t>
      </w:r>
    </w:p>
    <w:p w14:paraId="7491C59B" w14:textId="3A96B6B6" w:rsidR="000240E8" w:rsidRPr="007D4E3D" w:rsidRDefault="00885D48" w:rsidP="0048607A">
      <w:pPr>
        <w:spacing w:after="0" w:line="240" w:lineRule="auto"/>
        <w:jc w:val="both"/>
        <w:rPr>
          <w:rFonts w:ascii="Times New Roman" w:hAnsi="Times New Roman" w:cs="Times New Roman"/>
          <w:bCs/>
          <w:lang w:val="en-GB" w:eastAsia="zh-CN"/>
        </w:rPr>
      </w:pPr>
      <w:r>
        <w:rPr>
          <w:rFonts w:ascii="Times New Roman" w:hAnsi="Times New Roman" w:cs="Times New Roman"/>
          <w:bCs/>
          <w:lang w:val="en-GB" w:eastAsia="zh-CN"/>
        </w:rPr>
        <w:tab/>
        <w:t>A</w:t>
      </w:r>
      <w:r w:rsidR="00C2424B">
        <w:rPr>
          <w:rFonts w:ascii="Times New Roman" w:hAnsi="Times New Roman" w:cs="Times New Roman"/>
          <w:bCs/>
          <w:lang w:val="en-GB" w:eastAsia="zh-CN"/>
        </w:rPr>
        <w:t xml:space="preserve">triaNet </w:t>
      </w:r>
      <w:r w:rsidR="008C0710">
        <w:rPr>
          <w:rFonts w:ascii="Times New Roman" w:hAnsi="Times New Roman" w:cs="Times New Roman"/>
          <w:bCs/>
          <w:lang w:val="en-GB" w:eastAsia="zh-CN"/>
        </w:rPr>
        <w:t xml:space="preserve">obtained mean </w:t>
      </w:r>
      <w:r w:rsidR="00B068F8">
        <w:rPr>
          <w:rFonts w:ascii="Times New Roman" w:hAnsi="Times New Roman" w:cs="Times New Roman"/>
          <w:bCs/>
          <w:lang w:val="en-GB" w:eastAsia="zh-CN"/>
        </w:rPr>
        <w:t>pixel-wise</w:t>
      </w:r>
      <w:r w:rsidR="008C0710">
        <w:rPr>
          <w:rFonts w:ascii="Times New Roman" w:hAnsi="Times New Roman" w:cs="Times New Roman"/>
          <w:bCs/>
          <w:lang w:val="en-GB" w:eastAsia="zh-CN"/>
        </w:rPr>
        <w:t xml:space="preserve"> errors of 0.</w:t>
      </w:r>
      <w:r w:rsidR="00B068F8">
        <w:rPr>
          <w:rFonts w:ascii="Times New Roman" w:hAnsi="Times New Roman" w:cs="Times New Roman"/>
          <w:bCs/>
          <w:lang w:val="en-GB" w:eastAsia="zh-CN"/>
        </w:rPr>
        <w:t>4</w:t>
      </w:r>
      <w:r w:rsidR="008C0710">
        <w:rPr>
          <w:rFonts w:ascii="Times New Roman" w:hAnsi="Times New Roman" w:cs="Times New Roman"/>
          <w:bCs/>
          <w:lang w:val="en-GB" w:eastAsia="zh-CN"/>
        </w:rPr>
        <w:t xml:space="preserve"> mm and </w:t>
      </w:r>
      <w:r w:rsidR="00B068F8">
        <w:rPr>
          <w:rFonts w:ascii="Times New Roman" w:hAnsi="Times New Roman" w:cs="Times New Roman"/>
          <w:bCs/>
          <w:lang w:val="en-GB" w:eastAsia="zh-CN"/>
        </w:rPr>
        <w:t>0.6</w:t>
      </w:r>
      <w:r w:rsidR="008C0710">
        <w:rPr>
          <w:rFonts w:ascii="Times New Roman" w:hAnsi="Times New Roman" w:cs="Times New Roman"/>
          <w:bCs/>
          <w:lang w:val="en-GB" w:eastAsia="zh-CN"/>
        </w:rPr>
        <w:t xml:space="preserve"> mm for the LA and RA</w:t>
      </w:r>
      <w:r w:rsidR="0070577B">
        <w:rPr>
          <w:rFonts w:ascii="Times New Roman" w:hAnsi="Times New Roman" w:cs="Times New Roman"/>
          <w:bCs/>
          <w:lang w:val="en-GB" w:eastAsia="zh-CN"/>
        </w:rPr>
        <w:t>,</w:t>
      </w:r>
      <w:r w:rsidR="008C0710">
        <w:rPr>
          <w:rFonts w:ascii="Times New Roman" w:hAnsi="Times New Roman" w:cs="Times New Roman"/>
          <w:bCs/>
          <w:lang w:val="en-GB" w:eastAsia="zh-CN"/>
        </w:rPr>
        <w:t xml:space="preserve"> respectively, which corresponds to the predictions being within one pixel from the ground truth on average.</w:t>
      </w:r>
      <w:r w:rsidR="001D145D">
        <w:rPr>
          <w:rFonts w:ascii="Times New Roman" w:hAnsi="Times New Roman" w:cs="Times New Roman"/>
          <w:bCs/>
          <w:lang w:val="en-GB" w:eastAsia="zh-CN"/>
        </w:rPr>
        <w:t xml:space="preserve"> The mean</w:t>
      </w:r>
      <w:r w:rsidR="005034C6">
        <w:rPr>
          <w:rFonts w:ascii="Times New Roman" w:hAnsi="Times New Roman" w:cs="Times New Roman"/>
          <w:bCs/>
          <w:lang w:val="en-GB" w:eastAsia="zh-CN"/>
        </w:rPr>
        <w:t xml:space="preserve"> atrial</w:t>
      </w:r>
      <w:r w:rsidR="001D145D">
        <w:rPr>
          <w:rFonts w:ascii="Times New Roman" w:hAnsi="Times New Roman" w:cs="Times New Roman"/>
          <w:bCs/>
          <w:lang w:val="en-GB" w:eastAsia="zh-CN"/>
        </w:rPr>
        <w:t xml:space="preserve"> wall thickness value </w:t>
      </w:r>
      <w:r w:rsidR="00AF7341">
        <w:rPr>
          <w:rFonts w:ascii="Times New Roman" w:hAnsi="Times New Roman" w:cs="Times New Roman"/>
          <w:bCs/>
          <w:lang w:val="en-GB" w:eastAsia="zh-CN"/>
        </w:rPr>
        <w:t>was</w:t>
      </w:r>
      <w:r w:rsidR="001D145D">
        <w:rPr>
          <w:rFonts w:ascii="Times New Roman" w:hAnsi="Times New Roman" w:cs="Times New Roman"/>
          <w:bCs/>
          <w:lang w:val="en-GB" w:eastAsia="zh-CN"/>
        </w:rPr>
        <w:t xml:space="preserve"> also estimated with </w:t>
      </w:r>
      <w:r w:rsidR="00AE661A">
        <w:rPr>
          <w:rFonts w:ascii="Times New Roman" w:hAnsi="Times New Roman" w:cs="Times New Roman"/>
          <w:bCs/>
          <w:lang w:val="en-GB" w:eastAsia="zh-CN"/>
        </w:rPr>
        <w:t xml:space="preserve">a </w:t>
      </w:r>
      <w:r w:rsidR="001D145D">
        <w:rPr>
          <w:rFonts w:ascii="Times New Roman" w:hAnsi="Times New Roman" w:cs="Times New Roman"/>
          <w:bCs/>
          <w:lang w:val="en-GB" w:eastAsia="zh-CN"/>
        </w:rPr>
        <w:t>high accuracy of 97% for both atrial chambers</w:t>
      </w:r>
      <w:r w:rsidR="00531AB9">
        <w:rPr>
          <w:rFonts w:ascii="Times New Roman" w:hAnsi="Times New Roman" w:cs="Times New Roman"/>
          <w:bCs/>
          <w:lang w:val="en-GB" w:eastAsia="zh-CN"/>
        </w:rPr>
        <w:t xml:space="preserve"> (Fig. 4a)</w:t>
      </w:r>
      <w:r w:rsidR="00AE661A">
        <w:rPr>
          <w:rFonts w:ascii="Times New Roman" w:hAnsi="Times New Roman" w:cs="Times New Roman"/>
          <w:bCs/>
          <w:lang w:val="en-GB" w:eastAsia="zh-CN"/>
        </w:rPr>
        <w:t>.</w:t>
      </w:r>
      <w:r w:rsidR="00F04008">
        <w:rPr>
          <w:rFonts w:ascii="Times New Roman" w:hAnsi="Times New Roman" w:cs="Times New Roman"/>
          <w:bCs/>
          <w:lang w:val="en-GB" w:eastAsia="zh-CN"/>
        </w:rPr>
        <w:t xml:space="preserve"> AtriaNet successfully reproduced the overall wall thickness distribution</w:t>
      </w:r>
      <w:r w:rsidR="00AE661A">
        <w:rPr>
          <w:rFonts w:ascii="Times New Roman" w:hAnsi="Times New Roman" w:cs="Times New Roman"/>
          <w:bCs/>
          <w:lang w:val="en-GB" w:eastAsia="zh-CN"/>
        </w:rPr>
        <w:t xml:space="preserve"> in all hearts</w:t>
      </w:r>
      <w:r w:rsidR="00F04008">
        <w:rPr>
          <w:rFonts w:ascii="Times New Roman" w:hAnsi="Times New Roman" w:cs="Times New Roman"/>
          <w:bCs/>
          <w:lang w:val="en-GB" w:eastAsia="zh-CN"/>
        </w:rPr>
        <w:t>.</w:t>
      </w:r>
      <w:r w:rsidR="00B47FD5">
        <w:rPr>
          <w:rFonts w:ascii="Times New Roman" w:hAnsi="Times New Roman" w:cs="Times New Roman"/>
          <w:bCs/>
          <w:lang w:val="en-GB" w:eastAsia="zh-CN"/>
        </w:rPr>
        <w:t xml:space="preserve"> </w:t>
      </w:r>
      <w:r w:rsidR="00AA31C5">
        <w:rPr>
          <w:rFonts w:ascii="Times New Roman" w:hAnsi="Times New Roman" w:cs="Times New Roman"/>
          <w:bCs/>
          <w:lang w:val="en-GB" w:eastAsia="zh-CN"/>
        </w:rPr>
        <w:t xml:space="preserve">Visualizations </w:t>
      </w:r>
      <w:r w:rsidR="00E14EA1">
        <w:rPr>
          <w:rFonts w:ascii="Times New Roman" w:hAnsi="Times New Roman" w:cs="Times New Roman"/>
          <w:bCs/>
          <w:lang w:val="en-GB" w:eastAsia="zh-CN"/>
        </w:rPr>
        <w:t xml:space="preserve">of the </w:t>
      </w:r>
      <w:r w:rsidR="005F3E8D">
        <w:rPr>
          <w:rFonts w:ascii="Times New Roman" w:hAnsi="Times New Roman" w:cs="Times New Roman"/>
          <w:bCs/>
          <w:lang w:val="en-GB" w:eastAsia="zh-CN"/>
        </w:rPr>
        <w:t>3D</w:t>
      </w:r>
      <w:r w:rsidR="00E14EA1">
        <w:rPr>
          <w:rFonts w:ascii="Times New Roman" w:hAnsi="Times New Roman" w:cs="Times New Roman"/>
          <w:bCs/>
          <w:lang w:val="en-GB" w:eastAsia="zh-CN"/>
        </w:rPr>
        <w:t xml:space="preserve"> predictions showed </w:t>
      </w:r>
      <w:r w:rsidR="00AE661A">
        <w:rPr>
          <w:rFonts w:ascii="Times New Roman" w:hAnsi="Times New Roman" w:cs="Times New Roman"/>
          <w:bCs/>
          <w:lang w:val="en-GB" w:eastAsia="zh-CN"/>
        </w:rPr>
        <w:t xml:space="preserve">that </w:t>
      </w:r>
      <w:r w:rsidR="00E14EA1">
        <w:rPr>
          <w:rFonts w:ascii="Times New Roman" w:hAnsi="Times New Roman" w:cs="Times New Roman"/>
          <w:bCs/>
          <w:lang w:val="en-GB" w:eastAsia="zh-CN"/>
        </w:rPr>
        <w:t>key anatomical structures</w:t>
      </w:r>
      <w:r w:rsidR="00AE661A">
        <w:rPr>
          <w:rFonts w:ascii="Times New Roman" w:hAnsi="Times New Roman" w:cs="Times New Roman"/>
          <w:bCs/>
          <w:lang w:val="en-GB" w:eastAsia="zh-CN"/>
        </w:rPr>
        <w:t>,</w:t>
      </w:r>
      <w:r w:rsidR="00E14EA1">
        <w:rPr>
          <w:rFonts w:ascii="Times New Roman" w:hAnsi="Times New Roman" w:cs="Times New Roman"/>
          <w:bCs/>
          <w:lang w:val="en-GB" w:eastAsia="zh-CN"/>
        </w:rPr>
        <w:t xml:space="preserve"> such as the crista terminalis and the pectinate muscles</w:t>
      </w:r>
      <w:r w:rsidR="00AE661A">
        <w:rPr>
          <w:rFonts w:ascii="Times New Roman" w:hAnsi="Times New Roman" w:cs="Times New Roman"/>
          <w:bCs/>
          <w:lang w:val="en-GB" w:eastAsia="zh-CN"/>
        </w:rPr>
        <w:t>,</w:t>
      </w:r>
      <w:r w:rsidR="00E14EA1">
        <w:rPr>
          <w:rFonts w:ascii="Times New Roman" w:hAnsi="Times New Roman" w:cs="Times New Roman"/>
          <w:bCs/>
          <w:lang w:val="en-GB" w:eastAsia="zh-CN"/>
        </w:rPr>
        <w:t xml:space="preserve"> were </w:t>
      </w:r>
      <w:r w:rsidR="00AE661A">
        <w:rPr>
          <w:rFonts w:ascii="Times New Roman" w:hAnsi="Times New Roman" w:cs="Times New Roman"/>
          <w:bCs/>
          <w:lang w:val="en-GB" w:eastAsia="zh-CN"/>
        </w:rPr>
        <w:t xml:space="preserve">accurately </w:t>
      </w:r>
      <w:r w:rsidR="00E14EA1">
        <w:rPr>
          <w:rFonts w:ascii="Times New Roman" w:hAnsi="Times New Roman" w:cs="Times New Roman"/>
          <w:bCs/>
          <w:lang w:val="en-GB" w:eastAsia="zh-CN"/>
        </w:rPr>
        <w:t xml:space="preserve">captured </w:t>
      </w:r>
      <w:r w:rsidR="00AE661A">
        <w:rPr>
          <w:rFonts w:ascii="Times New Roman" w:hAnsi="Times New Roman" w:cs="Times New Roman"/>
          <w:bCs/>
          <w:lang w:val="en-GB" w:eastAsia="zh-CN"/>
        </w:rPr>
        <w:t xml:space="preserve">and </w:t>
      </w:r>
      <w:r w:rsidR="007A5557">
        <w:rPr>
          <w:rFonts w:ascii="Times New Roman" w:hAnsi="Times New Roman" w:cs="Times New Roman"/>
          <w:bCs/>
          <w:lang w:val="en-GB" w:eastAsia="zh-CN"/>
        </w:rPr>
        <w:t>also</w:t>
      </w:r>
      <w:r w:rsidR="00AE661A">
        <w:rPr>
          <w:rFonts w:ascii="Times New Roman" w:hAnsi="Times New Roman" w:cs="Times New Roman"/>
          <w:bCs/>
          <w:lang w:val="en-GB" w:eastAsia="zh-CN"/>
        </w:rPr>
        <w:t xml:space="preserve"> demonstrated the overall trend of the LA being thinner on average relative to the RA, with the LA having less fluctuations in wall thickness throughout the chamber</w:t>
      </w:r>
      <w:r w:rsidR="003F21B7">
        <w:rPr>
          <w:rFonts w:ascii="Times New Roman" w:hAnsi="Times New Roman" w:cs="Times New Roman"/>
          <w:bCs/>
          <w:lang w:val="en-GB" w:eastAsia="zh-CN"/>
        </w:rPr>
        <w:t xml:space="preserve"> (Fig. 4</w:t>
      </w:r>
      <w:r w:rsidR="00B6071D">
        <w:rPr>
          <w:rFonts w:ascii="Times New Roman" w:hAnsi="Times New Roman" w:cs="Times New Roman"/>
          <w:bCs/>
          <w:lang w:val="en-GB" w:eastAsia="zh-CN"/>
        </w:rPr>
        <w:t>c</w:t>
      </w:r>
      <w:r w:rsidR="003F21B7">
        <w:rPr>
          <w:rFonts w:ascii="Times New Roman" w:hAnsi="Times New Roman" w:cs="Times New Roman"/>
          <w:bCs/>
          <w:lang w:val="en-GB" w:eastAsia="zh-CN"/>
        </w:rPr>
        <w:t>)</w:t>
      </w:r>
      <w:r w:rsidR="00E14EA1">
        <w:rPr>
          <w:rFonts w:ascii="Times New Roman" w:hAnsi="Times New Roman" w:cs="Times New Roman"/>
          <w:bCs/>
          <w:lang w:val="en-GB" w:eastAsia="zh-CN"/>
        </w:rPr>
        <w:t xml:space="preserve">. </w:t>
      </w:r>
      <w:r w:rsidR="005F3E8D">
        <w:rPr>
          <w:rFonts w:ascii="Times New Roman" w:hAnsi="Times New Roman" w:cs="Times New Roman"/>
          <w:bCs/>
          <w:lang w:val="en-GB" w:eastAsia="zh-CN"/>
        </w:rPr>
        <w:t>The accura</w:t>
      </w:r>
      <w:r w:rsidR="007D4E3D">
        <w:rPr>
          <w:rFonts w:ascii="Times New Roman" w:hAnsi="Times New Roman" w:cs="Times New Roman"/>
          <w:bCs/>
          <w:lang w:val="en-GB" w:eastAsia="zh-CN"/>
        </w:rPr>
        <w:t>cy of the</w:t>
      </w:r>
      <w:r w:rsidR="005F3E8D">
        <w:rPr>
          <w:rFonts w:ascii="Times New Roman" w:hAnsi="Times New Roman" w:cs="Times New Roman"/>
          <w:bCs/>
          <w:lang w:val="en-GB" w:eastAsia="zh-CN"/>
        </w:rPr>
        <w:t xml:space="preserve"> wall thickness estimation </w:t>
      </w:r>
      <w:r w:rsidR="007D4E3D">
        <w:rPr>
          <w:rFonts w:ascii="Times New Roman" w:hAnsi="Times New Roman" w:cs="Times New Roman"/>
          <w:bCs/>
          <w:lang w:val="en-GB" w:eastAsia="zh-CN"/>
        </w:rPr>
        <w:t>can</w:t>
      </w:r>
      <w:r w:rsidR="005F3E8D">
        <w:rPr>
          <w:rFonts w:ascii="Times New Roman" w:hAnsi="Times New Roman" w:cs="Times New Roman"/>
          <w:bCs/>
          <w:lang w:val="en-GB" w:eastAsia="zh-CN"/>
        </w:rPr>
        <w:t xml:space="preserve"> further </w:t>
      </w:r>
      <w:r w:rsidR="007D4E3D">
        <w:rPr>
          <w:rFonts w:ascii="Times New Roman" w:hAnsi="Times New Roman" w:cs="Times New Roman"/>
          <w:bCs/>
          <w:lang w:val="en-GB" w:eastAsia="zh-CN"/>
        </w:rPr>
        <w:t>be seen</w:t>
      </w:r>
      <w:r w:rsidR="005F3E8D">
        <w:rPr>
          <w:rFonts w:ascii="Times New Roman" w:hAnsi="Times New Roman" w:cs="Times New Roman"/>
          <w:bCs/>
          <w:lang w:val="en-GB" w:eastAsia="zh-CN"/>
        </w:rPr>
        <w:t xml:space="preserve"> in enlarged 2D visualizations</w:t>
      </w:r>
      <w:r w:rsidR="00E87943">
        <w:rPr>
          <w:rFonts w:ascii="Times New Roman" w:hAnsi="Times New Roman" w:cs="Times New Roman"/>
          <w:bCs/>
          <w:lang w:val="en-GB" w:eastAsia="zh-CN"/>
        </w:rPr>
        <w:t xml:space="preserve"> (Fig. 4</w:t>
      </w:r>
      <w:r w:rsidR="00B6071D">
        <w:rPr>
          <w:rFonts w:ascii="Times New Roman" w:hAnsi="Times New Roman" w:cs="Times New Roman"/>
          <w:bCs/>
          <w:lang w:val="en-GB" w:eastAsia="zh-CN"/>
        </w:rPr>
        <w:t>d</w:t>
      </w:r>
      <w:r w:rsidR="00E87943">
        <w:rPr>
          <w:rFonts w:ascii="Times New Roman" w:hAnsi="Times New Roman" w:cs="Times New Roman"/>
          <w:bCs/>
          <w:lang w:val="en-GB" w:eastAsia="zh-CN"/>
        </w:rPr>
        <w:t>)</w:t>
      </w:r>
      <w:r w:rsidR="007D4E3D">
        <w:rPr>
          <w:rFonts w:ascii="Times New Roman" w:hAnsi="Times New Roman" w:cs="Times New Roman"/>
          <w:bCs/>
          <w:lang w:val="en-GB" w:eastAsia="zh-CN"/>
        </w:rPr>
        <w:t xml:space="preserve">. </w:t>
      </w:r>
      <w:r w:rsidR="000240E8">
        <w:rPr>
          <w:rFonts w:ascii="Times New Roman" w:hAnsi="Times New Roman" w:cs="Times New Roman"/>
        </w:rPr>
        <w:t xml:space="preserve">Analysis of the wall thickness distribution graphs showed the </w:t>
      </w:r>
      <w:r w:rsidR="007D4E3D">
        <w:rPr>
          <w:rFonts w:ascii="Times New Roman" w:hAnsi="Times New Roman" w:cs="Times New Roman"/>
        </w:rPr>
        <w:t xml:space="preserve">distribution of the </w:t>
      </w:r>
      <w:r w:rsidR="000240E8">
        <w:rPr>
          <w:rFonts w:ascii="Times New Roman" w:hAnsi="Times New Roman" w:cs="Times New Roman"/>
        </w:rPr>
        <w:t>predicted values were slightly narrower than the ground truth. This revealed the pipeline</w:t>
      </w:r>
      <w:r w:rsidR="00E96A71">
        <w:rPr>
          <w:rFonts w:ascii="Times New Roman" w:hAnsi="Times New Roman" w:cs="Times New Roman"/>
        </w:rPr>
        <w:t xml:space="preserve"> had</w:t>
      </w:r>
      <w:r w:rsidR="001F4665">
        <w:rPr>
          <w:rFonts w:ascii="Times New Roman" w:hAnsi="Times New Roman" w:cs="Times New Roman"/>
        </w:rPr>
        <w:t xml:space="preserve"> </w:t>
      </w:r>
      <w:r w:rsidR="000240E8">
        <w:rPr>
          <w:rFonts w:ascii="Times New Roman" w:hAnsi="Times New Roman" w:cs="Times New Roman"/>
        </w:rPr>
        <w:t>difficulty capturing extreme thickness values on both tails of the distribution</w:t>
      </w:r>
      <w:r w:rsidR="0072406B">
        <w:rPr>
          <w:rFonts w:ascii="Times New Roman" w:hAnsi="Times New Roman" w:cs="Times New Roman"/>
        </w:rPr>
        <w:t>, although this had a minimal impact on the overall accuracy</w:t>
      </w:r>
      <w:r w:rsidR="00AE661A">
        <w:rPr>
          <w:rFonts w:ascii="Times New Roman" w:hAnsi="Times New Roman" w:cs="Times New Roman"/>
        </w:rPr>
        <w:t xml:space="preserve"> because the amount of tissue at these extremities was low</w:t>
      </w:r>
      <w:r w:rsidR="0072406B">
        <w:rPr>
          <w:rFonts w:ascii="Times New Roman" w:hAnsi="Times New Roman" w:cs="Times New Roman"/>
        </w:rPr>
        <w:t>.</w:t>
      </w:r>
    </w:p>
    <w:p w14:paraId="659654F2" w14:textId="47612719" w:rsidR="008A492A" w:rsidRDefault="000240E8" w:rsidP="0048607A">
      <w:pPr>
        <w:spacing w:after="0" w:line="240" w:lineRule="auto"/>
        <w:jc w:val="both"/>
        <w:rPr>
          <w:rFonts w:ascii="Times New Roman" w:hAnsi="Times New Roman" w:cs="Times New Roman"/>
        </w:rPr>
      </w:pPr>
      <w:r>
        <w:rPr>
          <w:rFonts w:ascii="Times New Roman" w:hAnsi="Times New Roman" w:cs="Times New Roman"/>
        </w:rPr>
        <w:tab/>
        <w:t xml:space="preserve">The motivation behind designing AtriaNet to predict the wall thicknesses was the extremely </w:t>
      </w:r>
      <w:r w:rsidR="00A956FB">
        <w:rPr>
          <w:rFonts w:ascii="Times New Roman" w:hAnsi="Times New Roman" w:cs="Times New Roman"/>
        </w:rPr>
        <w:t>labor-intensive</w:t>
      </w:r>
      <w:r>
        <w:rPr>
          <w:rFonts w:ascii="Times New Roman" w:hAnsi="Times New Roman" w:cs="Times New Roman"/>
        </w:rPr>
        <w:t xml:space="preserve"> pre-processing </w:t>
      </w:r>
      <w:r w:rsidR="00AE661A">
        <w:rPr>
          <w:rFonts w:ascii="Times New Roman" w:hAnsi="Times New Roman" w:cs="Times New Roman"/>
        </w:rPr>
        <w:t xml:space="preserve">required </w:t>
      </w:r>
      <w:r>
        <w:rPr>
          <w:rFonts w:ascii="Times New Roman" w:hAnsi="Times New Roman" w:cs="Times New Roman"/>
        </w:rPr>
        <w:t xml:space="preserve">and </w:t>
      </w:r>
      <w:r w:rsidR="00AE661A">
        <w:rPr>
          <w:rFonts w:ascii="Times New Roman" w:hAnsi="Times New Roman" w:cs="Times New Roman"/>
        </w:rPr>
        <w:t xml:space="preserve">the </w:t>
      </w:r>
      <w:r w:rsidR="00A956FB">
        <w:rPr>
          <w:rFonts w:ascii="Times New Roman" w:hAnsi="Times New Roman" w:cs="Times New Roman"/>
        </w:rPr>
        <w:t xml:space="preserve">high </w:t>
      </w:r>
      <w:r>
        <w:rPr>
          <w:rFonts w:ascii="Times New Roman" w:hAnsi="Times New Roman" w:cs="Times New Roman"/>
        </w:rPr>
        <w:t xml:space="preserve">computational costs associated with traditional mathematical methods. </w:t>
      </w:r>
      <w:r w:rsidR="00627DF7">
        <w:rPr>
          <w:rFonts w:ascii="Times New Roman" w:hAnsi="Times New Roman" w:cs="Times New Roman"/>
        </w:rPr>
        <w:t>The</w:t>
      </w:r>
      <w:r>
        <w:rPr>
          <w:rFonts w:ascii="Times New Roman" w:hAnsi="Times New Roman" w:cs="Times New Roman"/>
        </w:rPr>
        <w:t xml:space="preserve"> generat</w:t>
      </w:r>
      <w:r w:rsidR="00627DF7">
        <w:rPr>
          <w:rFonts w:ascii="Times New Roman" w:hAnsi="Times New Roman" w:cs="Times New Roman"/>
        </w:rPr>
        <w:t>ion</w:t>
      </w:r>
      <w:r>
        <w:rPr>
          <w:rFonts w:ascii="Times New Roman" w:hAnsi="Times New Roman" w:cs="Times New Roman"/>
        </w:rPr>
        <w:t xml:space="preserve"> </w:t>
      </w:r>
      <w:r w:rsidR="00627DF7">
        <w:rPr>
          <w:rFonts w:ascii="Times New Roman" w:hAnsi="Times New Roman" w:cs="Times New Roman"/>
        </w:rPr>
        <w:t xml:space="preserve">of </w:t>
      </w:r>
      <w:r>
        <w:rPr>
          <w:rFonts w:ascii="Times New Roman" w:hAnsi="Times New Roman" w:cs="Times New Roman"/>
        </w:rPr>
        <w:t>the ground truth</w:t>
      </w:r>
      <w:r w:rsidR="00EC48A0">
        <w:rPr>
          <w:rFonts w:ascii="Times New Roman" w:hAnsi="Times New Roman" w:cs="Times New Roman"/>
        </w:rPr>
        <w:t>s</w:t>
      </w:r>
      <w:r>
        <w:rPr>
          <w:rFonts w:ascii="Times New Roman" w:hAnsi="Times New Roman" w:cs="Times New Roman"/>
        </w:rPr>
        <w:t xml:space="preserve"> required the manual delineation of the atrial endocardial and epicardial surfaces </w:t>
      </w:r>
      <w:r w:rsidR="0070577B">
        <w:rPr>
          <w:rFonts w:ascii="Times New Roman" w:hAnsi="Times New Roman" w:cs="Times New Roman"/>
        </w:rPr>
        <w:t>for setting up the boundary conditions fo</w:t>
      </w:r>
      <w:r w:rsidR="00DB0560">
        <w:rPr>
          <w:rFonts w:ascii="Times New Roman" w:hAnsi="Times New Roman" w:cs="Times New Roman"/>
        </w:rPr>
        <w:t>r</w:t>
      </w:r>
      <w:r w:rsidR="0070577B">
        <w:rPr>
          <w:rFonts w:ascii="Times New Roman" w:hAnsi="Times New Roman" w:cs="Times New Roman"/>
        </w:rPr>
        <w:t xml:space="preserve"> the Laplace equations</w:t>
      </w:r>
      <w:r>
        <w:rPr>
          <w:rFonts w:ascii="Times New Roman" w:hAnsi="Times New Roman" w:cs="Times New Roman"/>
        </w:rPr>
        <w:t xml:space="preserve">. This process alone </w:t>
      </w:r>
      <w:r w:rsidR="0070577B">
        <w:rPr>
          <w:rFonts w:ascii="Times New Roman" w:hAnsi="Times New Roman" w:cs="Times New Roman"/>
        </w:rPr>
        <w:t xml:space="preserve">can take </w:t>
      </w:r>
      <w:r w:rsidR="00AE661A">
        <w:rPr>
          <w:rFonts w:ascii="Times New Roman" w:hAnsi="Times New Roman" w:cs="Times New Roman"/>
        </w:rPr>
        <w:t>weeks</w:t>
      </w:r>
      <w:r w:rsidR="0070577B">
        <w:rPr>
          <w:rFonts w:ascii="Times New Roman" w:hAnsi="Times New Roman" w:cs="Times New Roman"/>
        </w:rPr>
        <w:t xml:space="preserve"> even</w:t>
      </w:r>
      <w:r>
        <w:rPr>
          <w:rFonts w:ascii="Times New Roman" w:hAnsi="Times New Roman" w:cs="Times New Roman"/>
        </w:rPr>
        <w:t xml:space="preserve"> by a skilled expert. </w:t>
      </w:r>
      <w:r w:rsidR="00B73A35">
        <w:rPr>
          <w:rFonts w:ascii="Times New Roman" w:hAnsi="Times New Roman" w:cs="Times New Roman"/>
        </w:rPr>
        <w:t xml:space="preserve">This, combined with the </w:t>
      </w:r>
      <w:r w:rsidR="006C412C">
        <w:rPr>
          <w:rFonts w:ascii="Times New Roman" w:hAnsi="Times New Roman" w:cs="Times New Roman"/>
        </w:rPr>
        <w:t xml:space="preserve">intensive </w:t>
      </w:r>
      <w:r w:rsidR="00B73A35">
        <w:rPr>
          <w:rFonts w:ascii="Times New Roman" w:hAnsi="Times New Roman" w:cs="Times New Roman"/>
        </w:rPr>
        <w:t xml:space="preserve">computation </w:t>
      </w:r>
      <w:r w:rsidR="006C412C">
        <w:rPr>
          <w:rFonts w:ascii="Times New Roman" w:hAnsi="Times New Roman" w:cs="Times New Roman"/>
        </w:rPr>
        <w:t xml:space="preserve">time </w:t>
      </w:r>
      <w:r w:rsidR="00B73A35">
        <w:rPr>
          <w:rFonts w:ascii="Times New Roman" w:hAnsi="Times New Roman" w:cs="Times New Roman"/>
        </w:rPr>
        <w:t xml:space="preserve">required to solve the equations, resulted in the entire wall thickness </w:t>
      </w:r>
      <w:r w:rsidR="00815B89">
        <w:rPr>
          <w:rFonts w:ascii="Times New Roman" w:hAnsi="Times New Roman" w:cs="Times New Roman"/>
        </w:rPr>
        <w:t xml:space="preserve">ground truth taking </w:t>
      </w:r>
      <w:r w:rsidR="009C6BBC">
        <w:rPr>
          <w:rFonts w:ascii="Times New Roman" w:hAnsi="Times New Roman" w:cs="Times New Roman"/>
        </w:rPr>
        <w:t>up to two weeks to</w:t>
      </w:r>
      <w:r w:rsidR="00815B89">
        <w:rPr>
          <w:rFonts w:ascii="Times New Roman" w:hAnsi="Times New Roman" w:cs="Times New Roman"/>
        </w:rPr>
        <w:t xml:space="preserve"> produce one </w:t>
      </w:r>
      <w:r w:rsidR="00775C27">
        <w:rPr>
          <w:rFonts w:ascii="Times New Roman" w:hAnsi="Times New Roman" w:cs="Times New Roman"/>
        </w:rPr>
        <w:t>sample</w:t>
      </w:r>
      <w:r w:rsidR="00B73A35">
        <w:rPr>
          <w:rFonts w:ascii="Times New Roman" w:hAnsi="Times New Roman" w:cs="Times New Roman"/>
        </w:rPr>
        <w:t xml:space="preserve">. </w:t>
      </w:r>
      <w:r>
        <w:rPr>
          <w:rFonts w:ascii="Times New Roman" w:hAnsi="Times New Roman" w:cs="Times New Roman"/>
        </w:rPr>
        <w:t xml:space="preserve">On the other hand, the complete wall thickness map estimation for one </w:t>
      </w:r>
      <w:r w:rsidR="0070577B">
        <w:rPr>
          <w:rFonts w:ascii="Times New Roman" w:hAnsi="Times New Roman" w:cs="Times New Roman"/>
        </w:rPr>
        <w:t xml:space="preserve">3D </w:t>
      </w:r>
      <w:r>
        <w:rPr>
          <w:rFonts w:ascii="Times New Roman" w:hAnsi="Times New Roman" w:cs="Times New Roman"/>
        </w:rPr>
        <w:t xml:space="preserve">CE-MRI </w:t>
      </w:r>
      <w:r w:rsidR="0070577B">
        <w:rPr>
          <w:rFonts w:ascii="Times New Roman" w:hAnsi="Times New Roman" w:cs="Times New Roman"/>
        </w:rPr>
        <w:t xml:space="preserve">dataset </w:t>
      </w:r>
      <w:r>
        <w:rPr>
          <w:rFonts w:ascii="Times New Roman" w:hAnsi="Times New Roman" w:cs="Times New Roman"/>
        </w:rPr>
        <w:t xml:space="preserve">took AtriaNet approximately 10 seconds on average, presenting an over </w:t>
      </w:r>
      <w:r w:rsidR="00B73A35">
        <w:rPr>
          <w:rFonts w:ascii="Times New Roman" w:hAnsi="Times New Roman" w:cs="Times New Roman"/>
        </w:rPr>
        <w:t>10</w:t>
      </w:r>
      <w:r>
        <w:rPr>
          <w:rFonts w:ascii="Times New Roman" w:hAnsi="Times New Roman" w:cs="Times New Roman"/>
        </w:rPr>
        <w:t>000-fold increase in processing speed</w:t>
      </w:r>
      <w:r w:rsidR="00933973">
        <w:rPr>
          <w:rFonts w:ascii="Times New Roman" w:hAnsi="Times New Roman" w:cs="Times New Roman"/>
        </w:rPr>
        <w:t xml:space="preserve"> (Fig. 4</w:t>
      </w:r>
      <w:r w:rsidR="00B6071D">
        <w:rPr>
          <w:rFonts w:ascii="Times New Roman" w:hAnsi="Times New Roman" w:cs="Times New Roman"/>
        </w:rPr>
        <w:t>b</w:t>
      </w:r>
      <w:r w:rsidR="00933973">
        <w:rPr>
          <w:rFonts w:ascii="Times New Roman" w:hAnsi="Times New Roman" w:cs="Times New Roman"/>
        </w:rPr>
        <w:t>)</w:t>
      </w:r>
      <w:r>
        <w:rPr>
          <w:rFonts w:ascii="Times New Roman" w:hAnsi="Times New Roman" w:cs="Times New Roman"/>
        </w:rPr>
        <w:t xml:space="preserve">. </w:t>
      </w:r>
      <w:r w:rsidR="000949A3">
        <w:rPr>
          <w:rFonts w:ascii="Times New Roman" w:hAnsi="Times New Roman" w:cs="Times New Roman"/>
        </w:rPr>
        <w:t>The high accuracy of our approach and the</w:t>
      </w:r>
      <w:r>
        <w:rPr>
          <w:rFonts w:ascii="Times New Roman" w:hAnsi="Times New Roman" w:cs="Times New Roman"/>
        </w:rPr>
        <w:t xml:space="preserve"> substantial </w:t>
      </w:r>
      <w:r w:rsidR="009A38D7">
        <w:rPr>
          <w:rFonts w:ascii="Times New Roman" w:hAnsi="Times New Roman" w:cs="Times New Roman"/>
        </w:rPr>
        <w:t xml:space="preserve">reduction </w:t>
      </w:r>
      <w:r>
        <w:rPr>
          <w:rFonts w:ascii="Times New Roman" w:hAnsi="Times New Roman" w:cs="Times New Roman"/>
        </w:rPr>
        <w:t xml:space="preserve">in processing time can potentially accelerate </w:t>
      </w:r>
      <w:r w:rsidR="0070577B">
        <w:rPr>
          <w:rFonts w:ascii="Times New Roman" w:hAnsi="Times New Roman" w:cs="Times New Roman"/>
        </w:rPr>
        <w:t>patient-</w:t>
      </w:r>
      <w:r>
        <w:rPr>
          <w:rFonts w:ascii="Times New Roman" w:hAnsi="Times New Roman" w:cs="Times New Roman"/>
        </w:rPr>
        <w:t>specific structural analysis in clinics and lead to more efficient and unbiased diagnoses.</w:t>
      </w:r>
    </w:p>
    <w:p w14:paraId="0C3EF65D" w14:textId="667E0262" w:rsidR="00F20B30" w:rsidRDefault="00F20B30" w:rsidP="0048607A">
      <w:pPr>
        <w:spacing w:after="0" w:line="240" w:lineRule="auto"/>
        <w:jc w:val="both"/>
        <w:rPr>
          <w:rFonts w:ascii="Times New Roman" w:hAnsi="Times New Roman" w:cs="Times New Roman"/>
        </w:rPr>
      </w:pPr>
    </w:p>
    <w:p w14:paraId="23E0BBC9" w14:textId="3988AD79" w:rsidR="00CB6EAA" w:rsidRPr="00612626" w:rsidRDefault="002D4D30" w:rsidP="0048607A">
      <w:pPr>
        <w:pStyle w:val="Heading3"/>
        <w:spacing w:after="0" w:line="240" w:lineRule="auto"/>
        <w:jc w:val="both"/>
        <w:rPr>
          <w:lang w:val="en-GB"/>
        </w:rPr>
      </w:pPr>
      <w:r>
        <w:rPr>
          <w:lang w:val="en-GB"/>
        </w:rPr>
        <w:t xml:space="preserve">AtriaNet Fibrosis </w:t>
      </w:r>
      <w:r w:rsidR="008453DA">
        <w:rPr>
          <w:lang w:val="en-GB"/>
        </w:rPr>
        <w:t xml:space="preserve">Quantification and </w:t>
      </w:r>
      <w:r w:rsidR="00802290">
        <w:rPr>
          <w:lang w:val="en-GB"/>
        </w:rPr>
        <w:t>Validat</w:t>
      </w:r>
      <w:r w:rsidR="008453DA">
        <w:rPr>
          <w:lang w:val="en-GB"/>
        </w:rPr>
        <w:t>ion</w:t>
      </w:r>
      <w:r w:rsidR="00802290">
        <w:rPr>
          <w:lang w:val="en-GB"/>
        </w:rPr>
        <w:t xml:space="preserve"> with </w:t>
      </w:r>
      <w:r w:rsidR="00755201">
        <w:rPr>
          <w:lang w:val="en-GB"/>
        </w:rPr>
        <w:t>Clinical Elect</w:t>
      </w:r>
      <w:r w:rsidR="00387587">
        <w:rPr>
          <w:lang w:val="en-GB"/>
        </w:rPr>
        <w:t>r</w:t>
      </w:r>
      <w:r w:rsidR="00755201">
        <w:rPr>
          <w:lang w:val="en-GB"/>
        </w:rPr>
        <w:t>o</w:t>
      </w:r>
      <w:r w:rsidR="00CA37A2">
        <w:rPr>
          <w:lang w:val="en-GB"/>
        </w:rPr>
        <w:t>-</w:t>
      </w:r>
      <w:r w:rsidR="00755201">
        <w:rPr>
          <w:lang w:val="en-GB"/>
        </w:rPr>
        <w:t>Anatomical</w:t>
      </w:r>
      <w:r w:rsidR="00802290">
        <w:rPr>
          <w:lang w:val="en-GB"/>
        </w:rPr>
        <w:t xml:space="preserve"> Mapping</w:t>
      </w:r>
    </w:p>
    <w:p w14:paraId="1BF0CFAD" w14:textId="5EA057B6" w:rsidR="00636100" w:rsidRDefault="008953A2" w:rsidP="0048607A">
      <w:pPr>
        <w:spacing w:after="0" w:line="240" w:lineRule="auto"/>
        <w:ind w:firstLine="420"/>
        <w:jc w:val="both"/>
        <w:rPr>
          <w:rFonts w:ascii="Times New Roman" w:hAnsi="Times New Roman" w:cs="Times New Roman"/>
          <w:lang w:val="en-GB"/>
        </w:rPr>
      </w:pPr>
      <w:bookmarkStart w:id="6" w:name="_Hlk81254403"/>
      <w:r>
        <w:rPr>
          <w:rFonts w:ascii="Times New Roman" w:hAnsi="Times New Roman" w:cs="Times New Roman"/>
          <w:lang w:val="en-GB"/>
        </w:rPr>
        <w:t xml:space="preserve">We re-trained AtriaNet to segment </w:t>
      </w:r>
      <w:r w:rsidR="00B63A16">
        <w:rPr>
          <w:rFonts w:ascii="Times New Roman" w:hAnsi="Times New Roman" w:cs="Times New Roman"/>
          <w:lang w:val="en-GB"/>
        </w:rPr>
        <w:t xml:space="preserve">the </w:t>
      </w:r>
      <w:r>
        <w:rPr>
          <w:rFonts w:ascii="Times New Roman" w:hAnsi="Times New Roman" w:cs="Times New Roman"/>
          <w:lang w:val="en-GB"/>
        </w:rPr>
        <w:t>fibro</w:t>
      </w:r>
      <w:r w:rsidR="002C0E61">
        <w:rPr>
          <w:rFonts w:ascii="Times New Roman" w:hAnsi="Times New Roman" w:cs="Times New Roman"/>
          <w:lang w:val="en-GB"/>
        </w:rPr>
        <w:t xml:space="preserve">tic and non-fibrotic pixels </w:t>
      </w:r>
      <w:r w:rsidR="00252D26">
        <w:rPr>
          <w:rFonts w:ascii="Times New Roman" w:hAnsi="Times New Roman" w:cs="Times New Roman"/>
          <w:lang w:val="en-GB"/>
        </w:rPr>
        <w:t>in</w:t>
      </w:r>
      <w:r w:rsidR="002C0E61">
        <w:rPr>
          <w:rFonts w:ascii="Times New Roman" w:hAnsi="Times New Roman" w:cs="Times New Roman"/>
          <w:lang w:val="en-GB"/>
        </w:rPr>
        <w:t xml:space="preserve"> the atrial walls</w:t>
      </w:r>
      <w:r w:rsidR="00BD2B13">
        <w:rPr>
          <w:rFonts w:ascii="Times New Roman" w:hAnsi="Times New Roman" w:cs="Times New Roman"/>
          <w:lang w:val="en-GB"/>
        </w:rPr>
        <w:t xml:space="preserve"> </w:t>
      </w:r>
      <w:r w:rsidR="00252D26">
        <w:rPr>
          <w:rFonts w:ascii="Times New Roman" w:hAnsi="Times New Roman" w:cs="Times New Roman"/>
          <w:lang w:val="en-GB"/>
        </w:rPr>
        <w:t>of</w:t>
      </w:r>
      <w:r w:rsidR="00BD2B13">
        <w:rPr>
          <w:rFonts w:ascii="Times New Roman" w:hAnsi="Times New Roman" w:cs="Times New Roman"/>
          <w:lang w:val="en-GB"/>
        </w:rPr>
        <w:t xml:space="preserve"> the CE-MRIs from Utah and Waikato</w:t>
      </w:r>
      <w:r>
        <w:rPr>
          <w:rFonts w:ascii="Times New Roman" w:hAnsi="Times New Roman" w:cs="Times New Roman"/>
          <w:lang w:val="en-GB"/>
        </w:rPr>
        <w:t>.</w:t>
      </w:r>
      <w:r w:rsidR="00636100">
        <w:rPr>
          <w:rFonts w:ascii="Times New Roman" w:hAnsi="Times New Roman" w:cs="Times New Roman"/>
          <w:lang w:val="en-GB"/>
        </w:rPr>
        <w:t xml:space="preserve"> Ground truth atrial fibrosis was obtained using a semi-automatic</w:t>
      </w:r>
      <w:r w:rsidR="009C6BBC">
        <w:rPr>
          <w:rFonts w:ascii="Times New Roman" w:hAnsi="Times New Roman" w:cs="Times New Roman"/>
          <w:lang w:val="en-GB"/>
        </w:rPr>
        <w:t>,</w:t>
      </w:r>
      <w:r w:rsidR="00636100">
        <w:rPr>
          <w:rFonts w:ascii="Times New Roman" w:hAnsi="Times New Roman" w:cs="Times New Roman"/>
          <w:lang w:val="en-GB"/>
        </w:rPr>
        <w:t xml:space="preserve"> adaptive thresholding method to isolate high-intensity pixels, deemed as fibrotic tissue. </w:t>
      </w:r>
      <w:r w:rsidR="00A43D92">
        <w:rPr>
          <w:rFonts w:ascii="Times New Roman" w:hAnsi="Times New Roman" w:cs="Times New Roman"/>
          <w:lang w:val="en-GB"/>
        </w:rPr>
        <w:t xml:space="preserve">The accuracy of AtriaNet was evaluated </w:t>
      </w:r>
      <w:r w:rsidR="00636100">
        <w:rPr>
          <w:rFonts w:ascii="Times New Roman" w:hAnsi="Times New Roman" w:cs="Times New Roman"/>
          <w:lang w:val="en-GB"/>
        </w:rPr>
        <w:t xml:space="preserve">by comparing </w:t>
      </w:r>
      <w:r w:rsidR="00072371">
        <w:rPr>
          <w:rFonts w:ascii="Times New Roman" w:hAnsi="Times New Roman" w:cs="Times New Roman"/>
          <w:lang w:val="en-GB"/>
        </w:rPr>
        <w:t xml:space="preserve">the predicted fibrosis distribution with the ground truth distribution using </w:t>
      </w:r>
      <w:r w:rsidR="00072371">
        <w:rPr>
          <w:rFonts w:ascii="Times New Roman" w:hAnsi="Times New Roman" w:cs="Times New Roman"/>
          <w:bCs/>
          <w:lang w:val="en-GB" w:eastAsia="zh-CN"/>
        </w:rPr>
        <w:t>Kolmogorov-Smirnov correlations</w:t>
      </w:r>
      <w:r w:rsidR="00955789">
        <w:rPr>
          <w:rFonts w:ascii="Times New Roman" w:hAnsi="Times New Roman" w:cs="Times New Roman"/>
          <w:bCs/>
          <w:lang w:val="en-GB" w:eastAsia="zh-CN"/>
        </w:rPr>
        <w:fldChar w:fldCharType="begin"/>
      </w:r>
      <w:r w:rsidR="00D96DD1">
        <w:rPr>
          <w:rFonts w:ascii="Times New Roman" w:hAnsi="Times New Roman" w:cs="Times New Roman"/>
          <w:bCs/>
          <w:lang w:val="en-GB" w:eastAsia="zh-CN"/>
        </w:rPr>
        <w:instrText xml:space="preserve"> ADDIN EN.CITE &lt;EndNote&gt;&lt;Cite&gt;&lt;Author&gt;Weiss&lt;/Author&gt;&lt;Year&gt;1978&lt;/Year&gt;&lt;RecNum&gt;53&lt;/RecNum&gt;&lt;DisplayText&gt;&lt;style face="superscript"&gt;25&lt;/style&gt;&lt;/DisplayText&gt;&lt;record&gt;&lt;rec-number&gt;53&lt;/rec-number&gt;&lt;foreign-keys&gt;&lt;key app="EN" db-id="esp9pvwpfez9fmedsto5r9edftzzw22wd5vf" timestamp="1630294551"&gt;53&lt;/key&gt;&lt;/foreign-keys&gt;&lt;ref-type name="Journal Article"&gt;17&lt;/ref-type&gt;&lt;contributors&gt;&lt;authors&gt;&lt;author&gt;Weiss, Marc S&lt;/author&gt;&lt;/authors&gt;&lt;/contributors&gt;&lt;titles&gt;&lt;title&gt;Modification of the Kolmogorov-Smirnov statistic for use with correlated data&lt;/title&gt;&lt;secondary-title&gt;Journal of the American Statistical Association&lt;/secondary-title&gt;&lt;/titles&gt;&lt;periodical&gt;&lt;full-title&gt;Journal of the American Statistical Association&lt;/full-title&gt;&lt;/periodical&gt;&lt;pages&gt;872-875&lt;/pages&gt;&lt;volume&gt;73&lt;/volume&gt;&lt;number&gt;364&lt;/number&gt;&lt;dates&gt;&lt;year&gt;1978&lt;/year&gt;&lt;/dates&gt;&lt;isbn&gt;0162-1459&lt;/isbn&gt;&lt;urls&gt;&lt;/urls&gt;&lt;/record&gt;&lt;/Cite&gt;&lt;/EndNote&gt;</w:instrText>
      </w:r>
      <w:r w:rsidR="00955789">
        <w:rPr>
          <w:rFonts w:ascii="Times New Roman" w:hAnsi="Times New Roman" w:cs="Times New Roman"/>
          <w:bCs/>
          <w:lang w:val="en-GB" w:eastAsia="zh-CN"/>
        </w:rPr>
        <w:fldChar w:fldCharType="separate"/>
      </w:r>
      <w:r w:rsidR="00D96DD1" w:rsidRPr="00D96DD1">
        <w:rPr>
          <w:rFonts w:ascii="Times New Roman" w:hAnsi="Times New Roman" w:cs="Times New Roman"/>
          <w:bCs/>
          <w:noProof/>
          <w:vertAlign w:val="superscript"/>
          <w:lang w:val="en-GB" w:eastAsia="zh-CN"/>
        </w:rPr>
        <w:t>25</w:t>
      </w:r>
      <w:r w:rsidR="00955789">
        <w:rPr>
          <w:rFonts w:ascii="Times New Roman" w:hAnsi="Times New Roman" w:cs="Times New Roman"/>
          <w:bCs/>
          <w:lang w:val="en-GB" w:eastAsia="zh-CN"/>
        </w:rPr>
        <w:fldChar w:fldCharType="end"/>
      </w:r>
      <w:r w:rsidR="00072371">
        <w:rPr>
          <w:rFonts w:ascii="Times New Roman" w:hAnsi="Times New Roman" w:cs="Times New Roman"/>
          <w:bCs/>
          <w:lang w:val="en-GB" w:eastAsia="zh-CN"/>
        </w:rPr>
        <w:t>.</w:t>
      </w:r>
      <w:r w:rsidR="00935DC5">
        <w:rPr>
          <w:rFonts w:ascii="Times New Roman" w:hAnsi="Times New Roman" w:cs="Times New Roman"/>
          <w:bCs/>
          <w:lang w:val="en-GB" w:eastAsia="zh-CN"/>
        </w:rPr>
        <w:t xml:space="preserve"> Fibrosis segmentations </w:t>
      </w:r>
      <w:r w:rsidR="009C6BBC">
        <w:rPr>
          <w:rFonts w:ascii="Times New Roman" w:hAnsi="Times New Roman" w:cs="Times New Roman"/>
          <w:bCs/>
          <w:lang w:val="en-GB" w:eastAsia="zh-CN"/>
        </w:rPr>
        <w:t xml:space="preserve">enabled </w:t>
      </w:r>
      <w:r w:rsidR="00935DC5">
        <w:rPr>
          <w:rFonts w:ascii="Times New Roman" w:hAnsi="Times New Roman" w:cs="Times New Roman"/>
          <w:bCs/>
          <w:lang w:val="en-GB" w:eastAsia="zh-CN"/>
        </w:rPr>
        <w:t xml:space="preserve">the calculation of the percentage of fibrotic tissue in the wall, </w:t>
      </w:r>
      <w:r w:rsidR="009A0036">
        <w:rPr>
          <w:rFonts w:ascii="Times New Roman" w:hAnsi="Times New Roman" w:cs="Times New Roman"/>
          <w:bCs/>
          <w:lang w:val="en-GB" w:eastAsia="zh-CN"/>
        </w:rPr>
        <w:t xml:space="preserve">an </w:t>
      </w:r>
      <w:r w:rsidR="00935DC5">
        <w:rPr>
          <w:rFonts w:ascii="Times New Roman" w:hAnsi="Times New Roman" w:cs="Times New Roman"/>
          <w:bCs/>
          <w:lang w:val="en-GB" w:eastAsia="zh-CN"/>
        </w:rPr>
        <w:t xml:space="preserve">important biomarker which </w:t>
      </w:r>
      <w:r w:rsidR="009A0036">
        <w:rPr>
          <w:rFonts w:ascii="Times New Roman" w:hAnsi="Times New Roman" w:cs="Times New Roman"/>
          <w:bCs/>
          <w:lang w:val="en-GB" w:eastAsia="zh-CN"/>
        </w:rPr>
        <w:t xml:space="preserve">has been shown to </w:t>
      </w:r>
      <w:r w:rsidR="00935DC5">
        <w:rPr>
          <w:rFonts w:ascii="Times New Roman" w:hAnsi="Times New Roman" w:cs="Times New Roman"/>
          <w:bCs/>
          <w:lang w:val="en-GB" w:eastAsia="zh-CN"/>
        </w:rPr>
        <w:t xml:space="preserve">predict </w:t>
      </w:r>
      <w:r w:rsidR="009A0036">
        <w:rPr>
          <w:rFonts w:ascii="Times New Roman" w:hAnsi="Times New Roman" w:cs="Times New Roman"/>
          <w:bCs/>
          <w:lang w:val="en-GB" w:eastAsia="zh-CN"/>
        </w:rPr>
        <w:t xml:space="preserve">the success of </w:t>
      </w:r>
      <w:r w:rsidR="00935DC5">
        <w:rPr>
          <w:rFonts w:ascii="Times New Roman" w:hAnsi="Times New Roman" w:cs="Times New Roman"/>
          <w:bCs/>
          <w:lang w:val="en-GB" w:eastAsia="zh-CN"/>
        </w:rPr>
        <w:t xml:space="preserve">clinical treatment </w:t>
      </w:r>
      <w:r w:rsidR="00935DC5">
        <w:rPr>
          <w:rFonts w:ascii="Times New Roman" w:hAnsi="Times New Roman" w:cs="Times New Roman"/>
          <w:bCs/>
          <w:lang w:val="en-GB" w:eastAsia="zh-CN"/>
        </w:rPr>
        <w:lastRenderedPageBreak/>
        <w:t>outcomes.</w:t>
      </w:r>
      <w:r w:rsidR="009A0036">
        <w:rPr>
          <w:rFonts w:ascii="Times New Roman" w:hAnsi="Times New Roman" w:cs="Times New Roman"/>
          <w:bCs/>
          <w:lang w:val="en-GB" w:eastAsia="zh-CN"/>
        </w:rPr>
        <w:t xml:space="preserve"> </w:t>
      </w:r>
      <w:r w:rsidR="00F24142">
        <w:rPr>
          <w:rFonts w:ascii="Times New Roman" w:hAnsi="Times New Roman" w:cs="Times New Roman"/>
          <w:bCs/>
          <w:lang w:val="en-GB" w:eastAsia="zh-CN"/>
        </w:rPr>
        <w:t>Therefore, w</w:t>
      </w:r>
      <w:r w:rsidR="00072371">
        <w:rPr>
          <w:rFonts w:ascii="Times New Roman" w:hAnsi="Times New Roman" w:cs="Times New Roman"/>
          <w:bCs/>
          <w:lang w:val="en-GB" w:eastAsia="zh-CN"/>
        </w:rPr>
        <w:t xml:space="preserve">e </w:t>
      </w:r>
      <w:r w:rsidR="00F24142">
        <w:rPr>
          <w:rFonts w:ascii="Times New Roman" w:hAnsi="Times New Roman" w:cs="Times New Roman"/>
          <w:bCs/>
          <w:lang w:val="en-GB" w:eastAsia="zh-CN"/>
        </w:rPr>
        <w:t xml:space="preserve">also </w:t>
      </w:r>
      <w:r w:rsidR="00072371">
        <w:rPr>
          <w:rFonts w:ascii="Times New Roman" w:hAnsi="Times New Roman" w:cs="Times New Roman"/>
          <w:bCs/>
          <w:lang w:val="en-GB" w:eastAsia="zh-CN"/>
        </w:rPr>
        <w:t xml:space="preserve">compared the </w:t>
      </w:r>
      <w:r w:rsidR="00800ABA">
        <w:rPr>
          <w:rFonts w:ascii="Times New Roman" w:hAnsi="Times New Roman" w:cs="Times New Roman"/>
          <w:bCs/>
          <w:lang w:val="en-GB" w:eastAsia="zh-CN"/>
        </w:rPr>
        <w:t>error</w:t>
      </w:r>
      <w:r w:rsidR="000F3AF0">
        <w:rPr>
          <w:rFonts w:ascii="Times New Roman" w:hAnsi="Times New Roman" w:cs="Times New Roman"/>
          <w:bCs/>
          <w:lang w:val="en-GB" w:eastAsia="zh-CN"/>
        </w:rPr>
        <w:t xml:space="preserve"> in </w:t>
      </w:r>
      <w:r w:rsidR="009A0036">
        <w:rPr>
          <w:rFonts w:ascii="Times New Roman" w:hAnsi="Times New Roman" w:cs="Times New Roman"/>
          <w:bCs/>
          <w:lang w:val="en-GB" w:eastAsia="zh-CN"/>
        </w:rPr>
        <w:t xml:space="preserve">fibrosis </w:t>
      </w:r>
      <w:r w:rsidR="00F779D4">
        <w:rPr>
          <w:rFonts w:ascii="Times New Roman" w:hAnsi="Times New Roman" w:cs="Times New Roman"/>
          <w:bCs/>
          <w:lang w:val="en-GB" w:eastAsia="zh-CN"/>
        </w:rPr>
        <w:t>percentage</w:t>
      </w:r>
      <w:r w:rsidR="009A0036">
        <w:rPr>
          <w:rFonts w:ascii="Times New Roman" w:hAnsi="Times New Roman" w:cs="Times New Roman"/>
          <w:bCs/>
          <w:lang w:val="en-GB" w:eastAsia="zh-CN"/>
        </w:rPr>
        <w:t xml:space="preserve"> calculated from</w:t>
      </w:r>
      <w:r w:rsidR="00AE67D2">
        <w:rPr>
          <w:rFonts w:ascii="Times New Roman" w:hAnsi="Times New Roman" w:cs="Times New Roman"/>
          <w:bCs/>
          <w:lang w:val="en-GB" w:eastAsia="zh-CN"/>
        </w:rPr>
        <w:t xml:space="preserve"> the predictions and ground truths.</w:t>
      </w:r>
    </w:p>
    <w:p w14:paraId="22C3EAF5" w14:textId="62FDBB7D" w:rsidR="00BC6353" w:rsidRPr="006735CB" w:rsidRDefault="0061008C" w:rsidP="0048607A">
      <w:pPr>
        <w:spacing w:after="0" w:line="240" w:lineRule="auto"/>
        <w:jc w:val="both"/>
        <w:rPr>
          <w:rFonts w:ascii="Times New Roman" w:hAnsi="Times New Roman" w:cs="Times New Roman"/>
          <w:bCs/>
          <w:lang w:val="en-GB" w:eastAsia="zh-CN"/>
        </w:rPr>
      </w:pPr>
      <w:r>
        <w:rPr>
          <w:rFonts w:ascii="Times New Roman" w:hAnsi="Times New Roman" w:cs="Times New Roman"/>
          <w:bCs/>
          <w:lang w:val="en-GB" w:eastAsia="zh-CN"/>
        </w:rPr>
        <w:tab/>
      </w:r>
      <w:r w:rsidR="009E1BDC">
        <w:rPr>
          <w:rFonts w:ascii="Times New Roman" w:hAnsi="Times New Roman" w:cs="Times New Roman"/>
          <w:bCs/>
          <w:lang w:val="en-GB" w:eastAsia="zh-CN"/>
        </w:rPr>
        <w:t>AtriaNet obtained correlations of 0.90 and 0.9</w:t>
      </w:r>
      <w:r w:rsidR="00876A13">
        <w:rPr>
          <w:rFonts w:ascii="Times New Roman" w:hAnsi="Times New Roman" w:cs="Times New Roman"/>
          <w:bCs/>
          <w:lang w:val="en-GB" w:eastAsia="zh-CN"/>
        </w:rPr>
        <w:t>2</w:t>
      </w:r>
      <w:r w:rsidR="009E1BDC">
        <w:rPr>
          <w:rFonts w:ascii="Times New Roman" w:hAnsi="Times New Roman" w:cs="Times New Roman"/>
          <w:bCs/>
          <w:lang w:val="en-GB" w:eastAsia="zh-CN"/>
        </w:rPr>
        <w:t xml:space="preserve"> (p &lt; 0.05) for the predicted LA and RA fibrosis</w:t>
      </w:r>
      <w:r w:rsidR="009E1BDC" w:rsidRPr="008B38DC">
        <w:rPr>
          <w:rFonts w:ascii="Times New Roman" w:hAnsi="Times New Roman" w:cs="Times New Roman"/>
          <w:bCs/>
          <w:lang w:val="en-GB" w:eastAsia="zh-CN"/>
        </w:rPr>
        <w:t xml:space="preserve"> </w:t>
      </w:r>
      <w:r w:rsidR="009E1BDC">
        <w:rPr>
          <w:rFonts w:ascii="Times New Roman" w:hAnsi="Times New Roman" w:cs="Times New Roman"/>
          <w:bCs/>
          <w:lang w:val="en-GB" w:eastAsia="zh-CN"/>
        </w:rPr>
        <w:t>segmentations respectively in the Utah dataset</w:t>
      </w:r>
      <w:r w:rsidR="00972869">
        <w:rPr>
          <w:rFonts w:ascii="Times New Roman" w:hAnsi="Times New Roman" w:cs="Times New Roman"/>
          <w:bCs/>
          <w:lang w:val="en-GB" w:eastAsia="zh-CN"/>
        </w:rPr>
        <w:t xml:space="preserve"> (Fig. 5a)</w:t>
      </w:r>
      <w:r w:rsidR="009E1BDC">
        <w:rPr>
          <w:rFonts w:ascii="Times New Roman" w:hAnsi="Times New Roman" w:cs="Times New Roman"/>
          <w:bCs/>
          <w:lang w:val="en-GB" w:eastAsia="zh-CN"/>
        </w:rPr>
        <w:t>, and a 3.0% and 3.7% error for the predicted fibrosis percentage in the LA and RA respectively. The performance on the Waikato dataset was slightly lower with correlations of 0.8</w:t>
      </w:r>
      <w:r w:rsidR="00876A13">
        <w:rPr>
          <w:rFonts w:ascii="Times New Roman" w:hAnsi="Times New Roman" w:cs="Times New Roman"/>
          <w:bCs/>
          <w:lang w:val="en-GB" w:eastAsia="zh-CN"/>
        </w:rPr>
        <w:t>8</w:t>
      </w:r>
      <w:r w:rsidR="009E1BDC">
        <w:rPr>
          <w:rFonts w:ascii="Times New Roman" w:hAnsi="Times New Roman" w:cs="Times New Roman"/>
          <w:bCs/>
          <w:lang w:val="en-GB" w:eastAsia="zh-CN"/>
        </w:rPr>
        <w:t xml:space="preserve"> and 0.9</w:t>
      </w:r>
      <w:r w:rsidR="00876A13">
        <w:rPr>
          <w:rFonts w:ascii="Times New Roman" w:hAnsi="Times New Roman" w:cs="Times New Roman"/>
          <w:bCs/>
          <w:lang w:val="en-GB" w:eastAsia="zh-CN"/>
        </w:rPr>
        <w:t>1</w:t>
      </w:r>
      <w:r w:rsidR="009E1BDC">
        <w:rPr>
          <w:rFonts w:ascii="Times New Roman" w:hAnsi="Times New Roman" w:cs="Times New Roman"/>
          <w:bCs/>
          <w:lang w:val="en-GB" w:eastAsia="zh-CN"/>
        </w:rPr>
        <w:t xml:space="preserve"> (p &lt; 0.05) for the LA and RA fibrosis segmentations, while the fibrosis percentages were estimated with an error of 3.9% for the LA, and </w:t>
      </w:r>
      <w:r w:rsidR="00EF25D9">
        <w:rPr>
          <w:rFonts w:ascii="Times New Roman" w:hAnsi="Times New Roman" w:cs="Times New Roman"/>
          <w:bCs/>
          <w:lang w:val="en-GB" w:eastAsia="zh-CN"/>
        </w:rPr>
        <w:t>a</w:t>
      </w:r>
      <w:r w:rsidR="009E1BDC">
        <w:rPr>
          <w:rFonts w:ascii="Times New Roman" w:hAnsi="Times New Roman" w:cs="Times New Roman"/>
          <w:bCs/>
          <w:lang w:val="en-GB" w:eastAsia="zh-CN"/>
        </w:rPr>
        <w:t xml:space="preserve"> </w:t>
      </w:r>
      <w:r w:rsidR="009C6BBC">
        <w:rPr>
          <w:rFonts w:ascii="Times New Roman" w:hAnsi="Times New Roman" w:cs="Times New Roman"/>
          <w:bCs/>
          <w:lang w:val="en-GB" w:eastAsia="zh-CN"/>
        </w:rPr>
        <w:t xml:space="preserve">highly </w:t>
      </w:r>
      <w:r w:rsidR="009E1BDC">
        <w:rPr>
          <w:rFonts w:ascii="Times New Roman" w:hAnsi="Times New Roman" w:cs="Times New Roman"/>
          <w:bCs/>
          <w:lang w:val="en-GB" w:eastAsia="zh-CN"/>
        </w:rPr>
        <w:t xml:space="preserve">accurate 1.9% error for the RA. The average fibrosis percentages were fairly consistent in both datasets, with Utah having 18% for both chambers and Waikato having 20.4% for the LA and 19.5% for the RA. Expectedly, the CE-MRIs scans acquired in patients who underwent ablation treatment had on average 3% more fibrosis due to the scarring incurred as a result of the </w:t>
      </w:r>
      <w:ins w:id="7" w:author="zhaohan" w:date="2021-10-12T21:33:00Z">
        <w:r w:rsidR="00F110CB">
          <w:rPr>
            <w:rFonts w:ascii="Times New Roman" w:hAnsi="Times New Roman" w:cs="Times New Roman"/>
            <w:bCs/>
            <w:lang w:val="en-GB" w:eastAsia="zh-CN"/>
          </w:rPr>
          <w:t>procedure</w:t>
        </w:r>
      </w:ins>
      <w:r w:rsidR="009E1BDC">
        <w:rPr>
          <w:rFonts w:ascii="Times New Roman" w:hAnsi="Times New Roman" w:cs="Times New Roman"/>
          <w:bCs/>
          <w:lang w:val="en-GB" w:eastAsia="zh-CN"/>
        </w:rPr>
        <w:t xml:space="preserve">. </w:t>
      </w:r>
      <w:r w:rsidR="00A044FF">
        <w:rPr>
          <w:rFonts w:ascii="Times New Roman" w:hAnsi="Times New Roman" w:cs="Times New Roman"/>
          <w:bCs/>
          <w:lang w:val="en-GB" w:eastAsia="zh-CN"/>
        </w:rPr>
        <w:t xml:space="preserve">Visualizations of the AtriaNet fibrosis segmentations </w:t>
      </w:r>
      <w:r w:rsidR="005C2204">
        <w:rPr>
          <w:rFonts w:ascii="Times New Roman" w:hAnsi="Times New Roman" w:cs="Times New Roman"/>
          <w:bCs/>
          <w:lang w:val="en-GB" w:eastAsia="zh-CN"/>
        </w:rPr>
        <w:t xml:space="preserve">also </w:t>
      </w:r>
      <w:r w:rsidR="00A044FF">
        <w:rPr>
          <w:rFonts w:ascii="Times New Roman" w:hAnsi="Times New Roman" w:cs="Times New Roman"/>
          <w:bCs/>
          <w:lang w:val="en-GB" w:eastAsia="zh-CN"/>
        </w:rPr>
        <w:t xml:space="preserve">showed excellent matches with the ground truth, </w:t>
      </w:r>
      <w:r w:rsidR="005C2204">
        <w:rPr>
          <w:rFonts w:ascii="Times New Roman" w:hAnsi="Times New Roman" w:cs="Times New Roman"/>
          <w:bCs/>
          <w:lang w:val="en-GB" w:eastAsia="zh-CN"/>
        </w:rPr>
        <w:t xml:space="preserve">and the </w:t>
      </w:r>
      <w:r w:rsidR="00477C6B">
        <w:rPr>
          <w:rFonts w:ascii="Times New Roman" w:hAnsi="Times New Roman" w:cs="Times New Roman"/>
          <w:bCs/>
          <w:lang w:val="en-GB" w:eastAsia="zh-CN"/>
        </w:rPr>
        <w:t xml:space="preserve">spatial </w:t>
      </w:r>
      <w:r w:rsidR="005C2204">
        <w:rPr>
          <w:rFonts w:ascii="Times New Roman" w:hAnsi="Times New Roman" w:cs="Times New Roman"/>
          <w:bCs/>
          <w:lang w:val="en-GB" w:eastAsia="zh-CN"/>
        </w:rPr>
        <w:t>distribution of fibr</w:t>
      </w:r>
      <w:r w:rsidR="005C2204" w:rsidRPr="006735CB">
        <w:rPr>
          <w:rFonts w:ascii="Times New Roman" w:hAnsi="Times New Roman" w:cs="Times New Roman"/>
          <w:bCs/>
          <w:lang w:val="en-GB" w:eastAsia="zh-CN"/>
        </w:rPr>
        <w:t xml:space="preserve">otic pixels were accurately </w:t>
      </w:r>
      <w:r w:rsidR="00066573" w:rsidRPr="006735CB">
        <w:rPr>
          <w:rFonts w:ascii="Times New Roman" w:hAnsi="Times New Roman" w:cs="Times New Roman"/>
          <w:bCs/>
          <w:lang w:val="en-GB" w:eastAsia="zh-CN"/>
        </w:rPr>
        <w:t>reproduced</w:t>
      </w:r>
      <w:r w:rsidR="00922F83" w:rsidRPr="006735CB">
        <w:rPr>
          <w:rFonts w:ascii="Times New Roman" w:hAnsi="Times New Roman" w:cs="Times New Roman"/>
          <w:bCs/>
          <w:lang w:val="en-GB" w:eastAsia="zh-CN"/>
        </w:rPr>
        <w:t xml:space="preserve"> (Fig. 5</w:t>
      </w:r>
      <w:r w:rsidR="00C82FCD" w:rsidRPr="006735CB">
        <w:rPr>
          <w:rFonts w:ascii="Times New Roman" w:hAnsi="Times New Roman" w:cs="Times New Roman"/>
          <w:bCs/>
          <w:lang w:val="en-GB" w:eastAsia="zh-CN"/>
        </w:rPr>
        <w:t>b</w:t>
      </w:r>
      <w:r w:rsidR="00922F83" w:rsidRPr="006735CB">
        <w:rPr>
          <w:rFonts w:ascii="Times New Roman" w:hAnsi="Times New Roman" w:cs="Times New Roman"/>
          <w:bCs/>
          <w:lang w:val="en-GB" w:eastAsia="zh-CN"/>
        </w:rPr>
        <w:t>)</w:t>
      </w:r>
      <w:r w:rsidR="005C2204" w:rsidRPr="006735CB">
        <w:rPr>
          <w:rFonts w:ascii="Times New Roman" w:hAnsi="Times New Roman" w:cs="Times New Roman"/>
          <w:bCs/>
          <w:lang w:val="en-GB" w:eastAsia="zh-CN"/>
        </w:rPr>
        <w:t>.</w:t>
      </w:r>
      <w:r w:rsidR="000A6BEB" w:rsidRPr="006735CB">
        <w:rPr>
          <w:rFonts w:ascii="Times New Roman" w:hAnsi="Times New Roman" w:cs="Times New Roman"/>
          <w:bCs/>
          <w:lang w:val="en-GB" w:eastAsia="zh-CN"/>
        </w:rPr>
        <w:t xml:space="preserve"> </w:t>
      </w:r>
      <w:r w:rsidR="008C2E17" w:rsidRPr="006735CB">
        <w:rPr>
          <w:rFonts w:ascii="Times New Roman" w:hAnsi="Times New Roman" w:cs="Times New Roman"/>
          <w:bCs/>
          <w:lang w:val="en-GB" w:eastAsia="zh-CN"/>
        </w:rPr>
        <w:t xml:space="preserve">Notably, the regions with a higher fibrosis occurrence </w:t>
      </w:r>
      <w:r w:rsidR="009C6BBC" w:rsidRPr="006735CB">
        <w:rPr>
          <w:rFonts w:ascii="Times New Roman" w:hAnsi="Times New Roman" w:cs="Times New Roman"/>
          <w:bCs/>
          <w:lang w:val="en-GB" w:eastAsia="zh-CN"/>
        </w:rPr>
        <w:t xml:space="preserve">were </w:t>
      </w:r>
      <w:r w:rsidR="008C2E17" w:rsidRPr="006735CB">
        <w:rPr>
          <w:rFonts w:ascii="Times New Roman" w:hAnsi="Times New Roman" w:cs="Times New Roman"/>
          <w:bCs/>
          <w:lang w:val="en-GB" w:eastAsia="zh-CN"/>
        </w:rPr>
        <w:t xml:space="preserve">effectively captured, such as the pulmonary vein antrum </w:t>
      </w:r>
      <w:r w:rsidR="008D69FF" w:rsidRPr="006735CB">
        <w:rPr>
          <w:rFonts w:ascii="Times New Roman" w:hAnsi="Times New Roman" w:cs="Times New Roman"/>
          <w:bCs/>
          <w:lang w:val="en-GB" w:eastAsia="zh-CN"/>
        </w:rPr>
        <w:t xml:space="preserve">and mitral valve </w:t>
      </w:r>
      <w:r w:rsidR="008C2E17" w:rsidRPr="006735CB">
        <w:rPr>
          <w:rFonts w:ascii="Times New Roman" w:hAnsi="Times New Roman" w:cs="Times New Roman"/>
          <w:bCs/>
          <w:lang w:val="en-GB" w:eastAsia="zh-CN"/>
        </w:rPr>
        <w:t>in the LA</w:t>
      </w:r>
      <w:r w:rsidR="00E62A4F" w:rsidRPr="006735CB">
        <w:rPr>
          <w:rFonts w:ascii="Times New Roman" w:hAnsi="Times New Roman" w:cs="Times New Roman"/>
          <w:bCs/>
          <w:lang w:val="en-GB" w:eastAsia="zh-CN"/>
        </w:rPr>
        <w:t>,</w:t>
      </w:r>
      <w:r w:rsidR="008C2E17" w:rsidRPr="006735CB">
        <w:rPr>
          <w:rFonts w:ascii="Times New Roman" w:hAnsi="Times New Roman" w:cs="Times New Roman"/>
          <w:bCs/>
          <w:lang w:val="en-GB" w:eastAsia="zh-CN"/>
        </w:rPr>
        <w:t xml:space="preserve"> and the superior vena cava in the RA.</w:t>
      </w:r>
      <w:r w:rsidR="00884F06" w:rsidRPr="006735CB">
        <w:rPr>
          <w:rFonts w:ascii="Times New Roman" w:hAnsi="Times New Roman" w:cs="Times New Roman"/>
          <w:bCs/>
          <w:lang w:val="en-GB" w:eastAsia="zh-CN"/>
        </w:rPr>
        <w:t xml:space="preserve"> </w:t>
      </w:r>
      <w:r w:rsidR="006B283F" w:rsidRPr="006735CB">
        <w:rPr>
          <w:rFonts w:ascii="Times New Roman" w:hAnsi="Times New Roman" w:cs="Times New Roman"/>
          <w:bCs/>
          <w:lang w:val="en-GB" w:eastAsia="zh-CN"/>
        </w:rPr>
        <w:t xml:space="preserve">The only cases with higher errors were ones with a low </w:t>
      </w:r>
      <w:r w:rsidR="003D7CD3" w:rsidRPr="006735CB">
        <w:rPr>
          <w:rFonts w:ascii="Times New Roman" w:hAnsi="Times New Roman" w:cs="Times New Roman"/>
          <w:bCs/>
          <w:lang w:val="en-GB" w:eastAsia="zh-CN"/>
        </w:rPr>
        <w:t>fibrosis percentage due to the small</w:t>
      </w:r>
      <w:r w:rsidR="00211730" w:rsidRPr="006735CB">
        <w:rPr>
          <w:rFonts w:ascii="Times New Roman" w:hAnsi="Times New Roman" w:cs="Times New Roman"/>
          <w:bCs/>
          <w:lang w:val="en-GB" w:eastAsia="zh-CN"/>
        </w:rPr>
        <w:t>er</w:t>
      </w:r>
      <w:r w:rsidR="003D7CD3" w:rsidRPr="006735CB">
        <w:rPr>
          <w:rFonts w:ascii="Times New Roman" w:hAnsi="Times New Roman" w:cs="Times New Roman"/>
          <w:bCs/>
          <w:lang w:val="en-GB" w:eastAsia="zh-CN"/>
        </w:rPr>
        <w:t xml:space="preserve"> number of fibrotic pixels being more difficult to detect</w:t>
      </w:r>
      <w:r w:rsidR="006B283F" w:rsidRPr="006735CB">
        <w:rPr>
          <w:rFonts w:ascii="Times New Roman" w:hAnsi="Times New Roman" w:cs="Times New Roman"/>
          <w:bCs/>
          <w:lang w:val="en-GB" w:eastAsia="zh-CN"/>
        </w:rPr>
        <w:t xml:space="preserve">. However, in these instances, </w:t>
      </w:r>
      <w:r w:rsidR="00211730" w:rsidRPr="006735CB">
        <w:rPr>
          <w:rFonts w:ascii="Times New Roman" w:hAnsi="Times New Roman" w:cs="Times New Roman"/>
          <w:bCs/>
          <w:lang w:val="en-GB" w:eastAsia="zh-CN"/>
        </w:rPr>
        <w:t xml:space="preserve">the </w:t>
      </w:r>
      <w:r w:rsidR="00297537" w:rsidRPr="006735CB">
        <w:rPr>
          <w:rFonts w:ascii="Times New Roman" w:hAnsi="Times New Roman" w:cs="Times New Roman"/>
          <w:bCs/>
          <w:lang w:val="en-GB" w:eastAsia="zh-CN"/>
        </w:rPr>
        <w:t xml:space="preserve">shape of fibrosis </w:t>
      </w:r>
      <w:r w:rsidR="00211730" w:rsidRPr="006735CB">
        <w:rPr>
          <w:rFonts w:ascii="Times New Roman" w:hAnsi="Times New Roman" w:cs="Times New Roman"/>
          <w:bCs/>
          <w:lang w:val="en-GB" w:eastAsia="zh-CN"/>
        </w:rPr>
        <w:t>distribution was still accuratel</w:t>
      </w:r>
      <w:r w:rsidR="00297537" w:rsidRPr="006735CB">
        <w:rPr>
          <w:rFonts w:ascii="Times New Roman" w:hAnsi="Times New Roman" w:cs="Times New Roman"/>
          <w:bCs/>
          <w:lang w:val="en-GB" w:eastAsia="zh-CN"/>
        </w:rPr>
        <w:t>y</w:t>
      </w:r>
      <w:r w:rsidR="00A34F8C" w:rsidRPr="006735CB">
        <w:rPr>
          <w:rFonts w:ascii="Times New Roman" w:hAnsi="Times New Roman" w:cs="Times New Roman"/>
          <w:bCs/>
          <w:lang w:val="en-GB" w:eastAsia="zh-CN"/>
        </w:rPr>
        <w:t xml:space="preserve"> predicted</w:t>
      </w:r>
      <w:r w:rsidR="00211730" w:rsidRPr="006735CB">
        <w:rPr>
          <w:rFonts w:ascii="Times New Roman" w:hAnsi="Times New Roman" w:cs="Times New Roman"/>
          <w:bCs/>
          <w:lang w:val="en-GB" w:eastAsia="zh-CN"/>
        </w:rPr>
        <w:t>.</w:t>
      </w:r>
    </w:p>
    <w:p w14:paraId="375307C2" w14:textId="0669C6BF" w:rsidR="0061008C" w:rsidRDefault="00AE1B00" w:rsidP="00AF4C3A">
      <w:pPr>
        <w:spacing w:after="0" w:line="240" w:lineRule="auto"/>
        <w:ind w:firstLine="420"/>
        <w:jc w:val="both"/>
        <w:rPr>
          <w:rFonts w:ascii="Times New Roman" w:hAnsi="Times New Roman" w:cs="Times New Roman"/>
        </w:rPr>
      </w:pPr>
      <w:r w:rsidRPr="006735CB">
        <w:rPr>
          <w:rFonts w:ascii="Times New Roman" w:hAnsi="Times New Roman" w:cs="Times New Roman"/>
        </w:rPr>
        <w:t>The accuracy of manual</w:t>
      </w:r>
      <w:r w:rsidR="00267ED4" w:rsidRPr="006735CB">
        <w:rPr>
          <w:rFonts w:ascii="Times New Roman" w:hAnsi="Times New Roman" w:cs="Times New Roman"/>
        </w:rPr>
        <w:t>ly assessing</w:t>
      </w:r>
      <w:r w:rsidRPr="006735CB">
        <w:rPr>
          <w:rFonts w:ascii="Times New Roman" w:hAnsi="Times New Roman" w:cs="Times New Roman"/>
        </w:rPr>
        <w:t xml:space="preserve"> </w:t>
      </w:r>
      <w:r w:rsidR="00267ED4" w:rsidRPr="006735CB">
        <w:rPr>
          <w:rFonts w:ascii="Times New Roman" w:hAnsi="Times New Roman" w:cs="Times New Roman"/>
        </w:rPr>
        <w:t>the</w:t>
      </w:r>
      <w:r w:rsidRPr="006735CB">
        <w:rPr>
          <w:rFonts w:ascii="Times New Roman" w:hAnsi="Times New Roman" w:cs="Times New Roman"/>
        </w:rPr>
        <w:t xml:space="preserve"> LA fibrosis from in-vivo imaging has often been scr</w:t>
      </w:r>
      <w:r w:rsidR="006735CB">
        <w:rPr>
          <w:rFonts w:ascii="Times New Roman" w:hAnsi="Times New Roman" w:cs="Times New Roman"/>
        </w:rPr>
        <w:t>utinized in previous literature</w:t>
      </w:r>
      <w:r w:rsidR="00BB2AF5">
        <w:rPr>
          <w:rFonts w:ascii="Times New Roman" w:hAnsi="Times New Roman" w:cs="Times New Roman"/>
        </w:rPr>
        <w:fldChar w:fldCharType="begin"/>
      </w:r>
      <w:r w:rsidR="00BB2AF5">
        <w:rPr>
          <w:rFonts w:ascii="Times New Roman" w:hAnsi="Times New Roman" w:cs="Times New Roman"/>
        </w:rPr>
        <w:instrText xml:space="preserve"> ADDIN EN.CITE &lt;EndNote&gt;&lt;Cite&gt;&lt;Author&gt;Benito&lt;/Author&gt;&lt;Year&gt;2017&lt;/Year&gt;&lt;RecNum&gt;77&lt;/RecNum&gt;&lt;DisplayText&gt;&lt;style face="superscript"&gt;26&lt;/style&gt;&lt;/DisplayText&gt;&lt;record&gt;&lt;rec-number&gt;77&lt;/rec-number&gt;&lt;foreign-keys&gt;&lt;key app="EN" db-id="esp9pvwpfez9fmedsto5r9edftzzw22wd5vf" timestamp="1630591476"&gt;77&lt;/key&gt;&lt;/foreign-keys&gt;&lt;ref-type name="Journal Article"&gt;17&lt;/ref-type&gt;&lt;contributors&gt;&lt;authors&gt;&lt;author&gt;Benito, Eva M&lt;/author&gt;&lt;author&gt;Carlosena-Remirez, Alicia&lt;/author&gt;&lt;author&gt;Guasch, Eduard&lt;/author&gt;&lt;author&gt;Prat-González, Susana&lt;/author&gt;&lt;author&gt;Perea, Rosario J&lt;/author&gt;&lt;author&gt;Figueras, Rosa&lt;/author&gt;&lt;author&gt;Borràs, Roger&lt;/author&gt;&lt;author&gt;Andreu, David&lt;/author&gt;&lt;author&gt;Arbelo, Elena&lt;/author&gt;&lt;author&gt;Tolosana, J Maria&lt;/author&gt;&lt;/authors&gt;&lt;/contributors&gt;&lt;titles&gt;&lt;title&gt;Left atrial fibrosis quantification by late gadolinium-enhanced magnetic resonance: a new method to standardize the thresholds for reproducibility&lt;/title&gt;&lt;secondary-title&gt;Ep Europace&lt;/secondary-title&gt;&lt;/titles&gt;&lt;periodical&gt;&lt;full-title&gt;Ep Europace&lt;/full-title&gt;&lt;/periodical&gt;&lt;pages&gt;1272-1279&lt;/pages&gt;&lt;volume&gt;19&lt;/volume&gt;&lt;number&gt;8&lt;/number&gt;&lt;dates&gt;&lt;year&gt;2017&lt;/year&gt;&lt;/dates&gt;&lt;isbn&gt;1099-5129&lt;/isbn&gt;&lt;urls&gt;&lt;/urls&gt;&lt;/record&gt;&lt;/Cite&gt;&lt;/EndNote&gt;</w:instrText>
      </w:r>
      <w:r w:rsidR="00BB2AF5">
        <w:rPr>
          <w:rFonts w:ascii="Times New Roman" w:hAnsi="Times New Roman" w:cs="Times New Roman"/>
        </w:rPr>
        <w:fldChar w:fldCharType="separate"/>
      </w:r>
      <w:r w:rsidR="00BB2AF5" w:rsidRPr="00BB2AF5">
        <w:rPr>
          <w:rFonts w:ascii="Times New Roman" w:hAnsi="Times New Roman" w:cs="Times New Roman"/>
          <w:noProof/>
          <w:vertAlign w:val="superscript"/>
        </w:rPr>
        <w:t>26</w:t>
      </w:r>
      <w:r w:rsidR="00BB2AF5">
        <w:rPr>
          <w:rFonts w:ascii="Times New Roman" w:hAnsi="Times New Roman" w:cs="Times New Roman"/>
        </w:rPr>
        <w:fldChar w:fldCharType="end"/>
      </w:r>
      <w:r w:rsidRPr="006735CB">
        <w:rPr>
          <w:rFonts w:ascii="Times New Roman" w:hAnsi="Times New Roman" w:cs="Times New Roman"/>
        </w:rPr>
        <w:t xml:space="preserve">. </w:t>
      </w:r>
      <w:ins w:id="8" w:author="zhaohan" w:date="2021-10-12T21:34:00Z">
        <w:r w:rsidR="00F110CB">
          <w:rPr>
            <w:rFonts w:ascii="Times New Roman" w:hAnsi="Times New Roman" w:cs="Times New Roman"/>
          </w:rPr>
          <w:t>V</w:t>
        </w:r>
      </w:ins>
      <w:r w:rsidRPr="006735CB">
        <w:rPr>
          <w:rFonts w:ascii="Times New Roman" w:hAnsi="Times New Roman" w:cs="Times New Roman"/>
        </w:rPr>
        <w:t xml:space="preserve">arying methods used to define fibrosis </w:t>
      </w:r>
      <w:r w:rsidR="00267ED4" w:rsidRPr="006735CB">
        <w:rPr>
          <w:rFonts w:ascii="Times New Roman" w:hAnsi="Times New Roman" w:cs="Times New Roman"/>
        </w:rPr>
        <w:t>results in widely subjective</w:t>
      </w:r>
      <w:r w:rsidRPr="006735CB">
        <w:rPr>
          <w:rFonts w:ascii="Times New Roman" w:hAnsi="Times New Roman" w:cs="Times New Roman"/>
        </w:rPr>
        <w:t xml:space="preserve"> ground truth labels</w:t>
      </w:r>
      <w:r w:rsidR="00860A1B">
        <w:rPr>
          <w:rFonts w:ascii="Times New Roman" w:hAnsi="Times New Roman" w:cs="Times New Roman"/>
        </w:rPr>
        <w:fldChar w:fldCharType="begin"/>
      </w:r>
      <w:r w:rsidR="00860A1B">
        <w:rPr>
          <w:rFonts w:ascii="Times New Roman" w:hAnsi="Times New Roman" w:cs="Times New Roman"/>
        </w:rPr>
        <w:instrText xml:space="preserve"> ADDIN EN.CITE &lt;EndNote&gt;&lt;Cite&gt;&lt;Author&gt;Pontecorboli&lt;/Author&gt;&lt;Year&gt;2017&lt;/Year&gt;&lt;RecNum&gt;78&lt;/RecNum&gt;&lt;DisplayText&gt;&lt;style face="superscript"&gt;27&lt;/style&gt;&lt;/DisplayText&gt;&lt;record&gt;&lt;rec-number&gt;78&lt;/rec-number&gt;&lt;foreign-keys&gt;&lt;key app="EN" db-id="esp9pvwpfez9fmedsto5r9edftzzw22wd5vf" timestamp="1630591863"&gt;78&lt;/key&gt;&lt;/foreign-keys&gt;&lt;ref-type name="Journal Article"&gt;17&lt;/ref-type&gt;&lt;contributors&gt;&lt;authors&gt;&lt;author&gt;Pontecorboli, Giulia&lt;/author&gt;&lt;author&gt;Figueras i Ventura, Rosa M&lt;/author&gt;&lt;author&gt;Carlosena, Alicia&lt;/author&gt;&lt;author&gt;Benito, Eva&lt;/author&gt;&lt;author&gt;Prat-Gonzales, Susanna&lt;/author&gt;&lt;author&gt;Padeletti, Luigi&lt;/author&gt;&lt;author&gt;Mont, Lluís&lt;/author&gt;&lt;/authors&gt;&lt;/contributors&gt;&lt;titles&gt;&lt;title&gt;Use of delayed-enhancement magnetic resonance imaging for fibrosis detection in the atria: a review&lt;/title&gt;&lt;secondary-title&gt;EP Europace&lt;/secondary-title&gt;&lt;/titles&gt;&lt;periodical&gt;&lt;full-title&gt;Ep Europace&lt;/full-title&gt;&lt;/periodical&gt;&lt;pages&gt;180-189&lt;/pages&gt;&lt;volume&gt;19&lt;/volume&gt;&lt;number&gt;2&lt;/number&gt;&lt;dates&gt;&lt;year&gt;2017&lt;/year&gt;&lt;/dates&gt;&lt;isbn&gt;1099-5129&lt;/isbn&gt;&lt;urls&gt;&lt;/urls&gt;&lt;/record&gt;&lt;/Cite&gt;&lt;/EndNote&gt;</w:instrText>
      </w:r>
      <w:r w:rsidR="00860A1B">
        <w:rPr>
          <w:rFonts w:ascii="Times New Roman" w:hAnsi="Times New Roman" w:cs="Times New Roman"/>
        </w:rPr>
        <w:fldChar w:fldCharType="separate"/>
      </w:r>
      <w:r w:rsidR="00860A1B" w:rsidRPr="00860A1B">
        <w:rPr>
          <w:rFonts w:ascii="Times New Roman" w:hAnsi="Times New Roman" w:cs="Times New Roman"/>
          <w:noProof/>
          <w:vertAlign w:val="superscript"/>
        </w:rPr>
        <w:t>27</w:t>
      </w:r>
      <w:r w:rsidR="00860A1B">
        <w:rPr>
          <w:rFonts w:ascii="Times New Roman" w:hAnsi="Times New Roman" w:cs="Times New Roman"/>
        </w:rPr>
        <w:fldChar w:fldCharType="end"/>
      </w:r>
      <w:r w:rsidRPr="006735CB">
        <w:rPr>
          <w:rFonts w:ascii="Times New Roman" w:hAnsi="Times New Roman" w:cs="Times New Roman"/>
        </w:rPr>
        <w:t>, compromising further attempts of developing automa</w:t>
      </w:r>
      <w:r w:rsidR="006735CB">
        <w:rPr>
          <w:rFonts w:ascii="Times New Roman" w:hAnsi="Times New Roman" w:cs="Times New Roman"/>
        </w:rPr>
        <w:t>ted methods to predict fibrosis</w:t>
      </w:r>
      <w:r w:rsidR="00860A1B">
        <w:rPr>
          <w:rFonts w:ascii="Times New Roman" w:hAnsi="Times New Roman" w:cs="Times New Roman"/>
        </w:rPr>
        <w:fldChar w:fldCharType="begin"/>
      </w:r>
      <w:r w:rsidR="00860A1B">
        <w:rPr>
          <w:rFonts w:ascii="Times New Roman" w:hAnsi="Times New Roman" w:cs="Times New Roman"/>
        </w:rPr>
        <w:instrText xml:space="preserve"> ADDIN EN.CITE &lt;EndNote&gt;&lt;Cite&gt;&lt;Author&gt;Sramko&lt;/Author&gt;&lt;Year&gt;2015&lt;/Year&gt;&lt;RecNum&gt;79&lt;/RecNum&gt;&lt;DisplayText&gt;&lt;style face="superscript"&gt;28&lt;/style&gt;&lt;/DisplayText&gt;&lt;record&gt;&lt;rec-number&gt;79&lt;/rec-number&gt;&lt;foreign-keys&gt;&lt;key app="EN" db-id="esp9pvwpfez9fmedsto5r9edftzzw22wd5vf" timestamp="1630591989"&gt;79&lt;/key&gt;&lt;/foreign-keys&gt;&lt;ref-type name="Journal Article"&gt;17&lt;/ref-type&gt;&lt;contributors&gt;&lt;authors&gt;&lt;author&gt;Sramko, Marek&lt;/author&gt;&lt;author&gt;Peichl, Petr&lt;/author&gt;&lt;author&gt;Wichterle, Dan&lt;/author&gt;&lt;author&gt;Tintera, Jaroslav&lt;/author&gt;&lt;author&gt;Weichet, Jiri&lt;/author&gt;&lt;author&gt;Maxian, Radoslav&lt;/author&gt;&lt;author&gt;Pasnisinova, Silvia&lt;/author&gt;&lt;author&gt;Kockova, Radka&lt;/author&gt;&lt;author&gt;Kautzner, Josef&lt;/author&gt;&lt;/authors&gt;&lt;/contributors&gt;&lt;titles&gt;&lt;title&gt;Clinical value of assessment of left atrial late gadolinium enhancement in patients undergoing ablation of atrial fibrillation&lt;/title&gt;&lt;secondary-title&gt;International journal of cardiology&lt;/secondary-title&gt;&lt;/titles&gt;&lt;periodical&gt;&lt;full-title&gt;International journal of cardiology&lt;/full-title&gt;&lt;/periodical&gt;&lt;pages&gt;351-357&lt;/pages&gt;&lt;volume&gt;179&lt;/volume&gt;&lt;dates&gt;&lt;year&gt;2015&lt;/year&gt;&lt;/dates&gt;&lt;isbn&gt;0167-5273&lt;/isbn&gt;&lt;urls&gt;&lt;/urls&gt;&lt;/record&gt;&lt;/Cite&gt;&lt;/EndNote&gt;</w:instrText>
      </w:r>
      <w:r w:rsidR="00860A1B">
        <w:rPr>
          <w:rFonts w:ascii="Times New Roman" w:hAnsi="Times New Roman" w:cs="Times New Roman"/>
        </w:rPr>
        <w:fldChar w:fldCharType="separate"/>
      </w:r>
      <w:r w:rsidR="00860A1B" w:rsidRPr="00860A1B">
        <w:rPr>
          <w:rFonts w:ascii="Times New Roman" w:hAnsi="Times New Roman" w:cs="Times New Roman"/>
          <w:noProof/>
          <w:vertAlign w:val="superscript"/>
        </w:rPr>
        <w:t>28</w:t>
      </w:r>
      <w:r w:rsidR="00860A1B">
        <w:rPr>
          <w:rFonts w:ascii="Times New Roman" w:hAnsi="Times New Roman" w:cs="Times New Roman"/>
        </w:rPr>
        <w:fldChar w:fldCharType="end"/>
      </w:r>
      <w:r w:rsidRPr="006735CB">
        <w:rPr>
          <w:rFonts w:ascii="Times New Roman" w:hAnsi="Times New Roman" w:cs="Times New Roman"/>
        </w:rPr>
        <w:t>.</w:t>
      </w:r>
      <w:r w:rsidR="006D71D7" w:rsidRPr="006735CB">
        <w:rPr>
          <w:rFonts w:ascii="Times New Roman" w:hAnsi="Times New Roman" w:cs="Times New Roman"/>
        </w:rPr>
        <w:t xml:space="preserve"> </w:t>
      </w:r>
      <w:r w:rsidRPr="006735CB">
        <w:rPr>
          <w:rFonts w:ascii="Times New Roman" w:hAnsi="Times New Roman" w:cs="Times New Roman"/>
        </w:rPr>
        <w:t>We attempted to overcome this issue by</w:t>
      </w:r>
      <w:r w:rsidR="0061008C" w:rsidRPr="006735CB">
        <w:rPr>
          <w:rFonts w:ascii="Times New Roman" w:hAnsi="Times New Roman" w:cs="Times New Roman"/>
        </w:rPr>
        <w:t xml:space="preserve"> </w:t>
      </w:r>
      <w:r w:rsidRPr="006735CB">
        <w:rPr>
          <w:rFonts w:ascii="Times New Roman" w:hAnsi="Times New Roman" w:cs="Times New Roman"/>
        </w:rPr>
        <w:t>comparing</w:t>
      </w:r>
      <w:r w:rsidR="00E82B5F" w:rsidRPr="006735CB">
        <w:rPr>
          <w:rFonts w:ascii="Times New Roman" w:hAnsi="Times New Roman" w:cs="Times New Roman"/>
        </w:rPr>
        <w:t xml:space="preserve"> </w:t>
      </w:r>
      <w:r w:rsidR="0061008C" w:rsidRPr="006735CB">
        <w:rPr>
          <w:rFonts w:ascii="Times New Roman" w:hAnsi="Times New Roman" w:cs="Times New Roman"/>
        </w:rPr>
        <w:t xml:space="preserve">our </w:t>
      </w:r>
      <w:r w:rsidR="008A79AE" w:rsidRPr="006735CB">
        <w:rPr>
          <w:rFonts w:ascii="Times New Roman" w:hAnsi="Times New Roman" w:cs="Times New Roman"/>
        </w:rPr>
        <w:t xml:space="preserve">AtriaNet </w:t>
      </w:r>
      <w:r w:rsidR="0061008C" w:rsidRPr="006735CB">
        <w:rPr>
          <w:rFonts w:ascii="Times New Roman" w:hAnsi="Times New Roman" w:cs="Times New Roman"/>
        </w:rPr>
        <w:t xml:space="preserve">predicted fibrosis maps against low-voltage maps recorded invasively during 3D </w:t>
      </w:r>
      <w:r w:rsidR="00C7771E" w:rsidRPr="006735CB">
        <w:rPr>
          <w:rFonts w:ascii="Times New Roman" w:hAnsi="Times New Roman" w:cs="Times New Roman"/>
        </w:rPr>
        <w:t>electro</w:t>
      </w:r>
      <w:r w:rsidR="00801B63" w:rsidRPr="006735CB">
        <w:rPr>
          <w:rFonts w:ascii="Times New Roman" w:hAnsi="Times New Roman" w:cs="Times New Roman"/>
        </w:rPr>
        <w:t>-</w:t>
      </w:r>
      <w:r w:rsidR="00C7771E" w:rsidRPr="006735CB">
        <w:rPr>
          <w:rFonts w:ascii="Times New Roman" w:hAnsi="Times New Roman" w:cs="Times New Roman"/>
        </w:rPr>
        <w:t>anatomical</w:t>
      </w:r>
      <w:r w:rsidR="00D64E85" w:rsidRPr="006735CB">
        <w:rPr>
          <w:rFonts w:ascii="Times New Roman" w:hAnsi="Times New Roman" w:cs="Times New Roman"/>
        </w:rPr>
        <w:t xml:space="preserve"> </w:t>
      </w:r>
      <w:r w:rsidR="0061008C" w:rsidRPr="006735CB">
        <w:rPr>
          <w:rFonts w:ascii="Times New Roman" w:hAnsi="Times New Roman" w:cs="Times New Roman"/>
        </w:rPr>
        <w:t xml:space="preserve">mapping </w:t>
      </w:r>
      <w:r w:rsidR="00323050" w:rsidRPr="006735CB">
        <w:rPr>
          <w:rFonts w:ascii="Times New Roman" w:hAnsi="Times New Roman" w:cs="Times New Roman"/>
        </w:rPr>
        <w:t xml:space="preserve">of patients at </w:t>
      </w:r>
      <w:r w:rsidR="00051FAA" w:rsidRPr="006735CB">
        <w:rPr>
          <w:rFonts w:ascii="Times New Roman" w:hAnsi="Times New Roman" w:cs="Times New Roman"/>
        </w:rPr>
        <w:t>Waikato</w:t>
      </w:r>
      <w:r w:rsidR="00FE7F37" w:rsidRPr="006735CB">
        <w:rPr>
          <w:rFonts w:ascii="Times New Roman" w:hAnsi="Times New Roman" w:cs="Times New Roman"/>
        </w:rPr>
        <w:t xml:space="preserve"> </w:t>
      </w:r>
      <w:r w:rsidR="00FE7F37" w:rsidRPr="006735CB">
        <w:rPr>
          <w:rFonts w:ascii="Times New Roman" w:hAnsi="Times New Roman" w:cs="Times New Roman"/>
          <w:bCs/>
          <w:lang w:val="en-GB" w:eastAsia="zh-CN"/>
        </w:rPr>
        <w:t xml:space="preserve">(Fig. </w:t>
      </w:r>
      <w:r w:rsidR="002C6713" w:rsidRPr="006735CB">
        <w:rPr>
          <w:rFonts w:ascii="Times New Roman" w:hAnsi="Times New Roman" w:cs="Times New Roman"/>
          <w:bCs/>
          <w:lang w:val="en-GB" w:eastAsia="zh-CN"/>
        </w:rPr>
        <w:t>5</w:t>
      </w:r>
      <w:r w:rsidR="006D104A" w:rsidRPr="006735CB">
        <w:rPr>
          <w:rFonts w:ascii="Times New Roman" w:hAnsi="Times New Roman" w:cs="Times New Roman"/>
          <w:bCs/>
          <w:lang w:val="en-GB" w:eastAsia="zh-CN"/>
        </w:rPr>
        <w:t>c</w:t>
      </w:r>
      <w:r w:rsidR="00FE7F37" w:rsidRPr="006735CB">
        <w:rPr>
          <w:rFonts w:ascii="Times New Roman" w:hAnsi="Times New Roman" w:cs="Times New Roman"/>
          <w:bCs/>
          <w:lang w:val="en-GB" w:eastAsia="zh-CN"/>
        </w:rPr>
        <w:t>)</w:t>
      </w:r>
      <w:r w:rsidR="0061008C" w:rsidRPr="006735CB">
        <w:rPr>
          <w:rFonts w:ascii="Times New Roman" w:hAnsi="Times New Roman" w:cs="Times New Roman"/>
        </w:rPr>
        <w:t xml:space="preserve">. </w:t>
      </w:r>
      <w:r w:rsidR="00901A6F" w:rsidRPr="006735CB">
        <w:rPr>
          <w:rFonts w:ascii="Times New Roman" w:hAnsi="Times New Roman" w:cs="Times New Roman"/>
        </w:rPr>
        <w:t>The</w:t>
      </w:r>
      <w:r w:rsidR="0061008C" w:rsidRPr="006735CB">
        <w:rPr>
          <w:rFonts w:ascii="Times New Roman" w:hAnsi="Times New Roman" w:cs="Times New Roman"/>
        </w:rPr>
        <w:t xml:space="preserve"> low electrical conduction of fibrotic tissue lead</w:t>
      </w:r>
      <w:r w:rsidR="00905E40" w:rsidRPr="006735CB">
        <w:rPr>
          <w:rFonts w:ascii="Times New Roman" w:hAnsi="Times New Roman" w:cs="Times New Roman"/>
        </w:rPr>
        <w:t>s</w:t>
      </w:r>
      <w:r w:rsidR="0061008C" w:rsidRPr="006735CB">
        <w:rPr>
          <w:rFonts w:ascii="Times New Roman" w:hAnsi="Times New Roman" w:cs="Times New Roman"/>
        </w:rPr>
        <w:t xml:space="preserve"> to low voltage values being recorded, which could be used to visually assess the accuracy of the fibrosis map generated from the CE-MRIs. Fig. </w:t>
      </w:r>
      <w:r w:rsidR="00EE7E66" w:rsidRPr="006735CB">
        <w:rPr>
          <w:rFonts w:ascii="Times New Roman" w:hAnsi="Times New Roman" w:cs="Times New Roman"/>
        </w:rPr>
        <w:t>5c</w:t>
      </w:r>
      <w:r w:rsidR="0061008C" w:rsidRPr="006735CB">
        <w:rPr>
          <w:rFonts w:ascii="Times New Roman" w:hAnsi="Times New Roman" w:cs="Times New Roman"/>
        </w:rPr>
        <w:t xml:space="preserve"> shows three patient data containing the paired CE-MRI and voltage maps. </w:t>
      </w:r>
      <w:r w:rsidR="009A57A9" w:rsidRPr="006735CB">
        <w:rPr>
          <w:rFonts w:ascii="Times New Roman" w:hAnsi="Times New Roman" w:cs="Times New Roman"/>
          <w:lang w:val="en-GB"/>
        </w:rPr>
        <w:t xml:space="preserve">While direct quantitative comparisons were infeasible due to the differing methods </w:t>
      </w:r>
      <w:r w:rsidR="00626829" w:rsidRPr="006735CB">
        <w:rPr>
          <w:rFonts w:ascii="Times New Roman" w:hAnsi="Times New Roman" w:cs="Times New Roman"/>
          <w:lang w:val="en-GB"/>
        </w:rPr>
        <w:t>used to</w:t>
      </w:r>
      <w:r w:rsidR="009A57A9" w:rsidRPr="006735CB">
        <w:rPr>
          <w:rFonts w:ascii="Times New Roman" w:hAnsi="Times New Roman" w:cs="Times New Roman"/>
          <w:lang w:val="en-GB"/>
        </w:rPr>
        <w:t xml:space="preserve"> anatomical</w:t>
      </w:r>
      <w:r w:rsidR="00AF4C3A" w:rsidRPr="006735CB">
        <w:rPr>
          <w:rFonts w:ascii="Times New Roman" w:hAnsi="Times New Roman" w:cs="Times New Roman"/>
          <w:lang w:val="en-GB"/>
        </w:rPr>
        <w:t>ly</w:t>
      </w:r>
      <w:r w:rsidR="009A57A9" w:rsidRPr="006735CB">
        <w:rPr>
          <w:rFonts w:ascii="Times New Roman" w:hAnsi="Times New Roman" w:cs="Times New Roman"/>
          <w:lang w:val="en-GB"/>
        </w:rPr>
        <w:t xml:space="preserve"> </w:t>
      </w:r>
      <w:r w:rsidR="00AF4C3A" w:rsidRPr="006735CB">
        <w:rPr>
          <w:rFonts w:ascii="Times New Roman" w:hAnsi="Times New Roman" w:cs="Times New Roman"/>
          <w:lang w:val="en-GB"/>
        </w:rPr>
        <w:t>reconstruct</w:t>
      </w:r>
      <w:r w:rsidR="009A57A9" w:rsidRPr="006735CB">
        <w:rPr>
          <w:rFonts w:ascii="Times New Roman" w:hAnsi="Times New Roman" w:cs="Times New Roman"/>
          <w:lang w:val="en-GB"/>
        </w:rPr>
        <w:t xml:space="preserve"> </w:t>
      </w:r>
      <w:r w:rsidR="0061008C" w:rsidRPr="006735CB">
        <w:rPr>
          <w:rFonts w:ascii="Times New Roman" w:hAnsi="Times New Roman" w:cs="Times New Roman"/>
        </w:rPr>
        <w:t>the LA</w:t>
      </w:r>
      <w:r w:rsidR="006A4549">
        <w:rPr>
          <w:rFonts w:ascii="Times New Roman" w:hAnsi="Times New Roman" w:cs="Times New Roman"/>
        </w:rPr>
        <w:fldChar w:fldCharType="begin"/>
      </w:r>
      <w:r w:rsidR="006A4549">
        <w:rPr>
          <w:rFonts w:ascii="Times New Roman" w:hAnsi="Times New Roman" w:cs="Times New Roman"/>
        </w:rPr>
        <w:instrText xml:space="preserve"> ADDIN EN.CITE &lt;EndNote&gt;&lt;Cite&gt;&lt;Author&gt;Harrison&lt;/Author&gt;&lt;Year&gt;2015&lt;/Year&gt;&lt;RecNum&gt;90&lt;/RecNum&gt;&lt;DisplayText&gt;&lt;style face="superscript"&gt;29&lt;/style&gt;&lt;/DisplayText&gt;&lt;record&gt;&lt;rec-number&gt;90&lt;/rec-number&gt;&lt;foreign-keys&gt;&lt;key app="EN" db-id="esp9pvwpfez9fmedsto5r9edftzzw22wd5vf" timestamp="1630836367"&gt;90&lt;/key&gt;&lt;/foreign-keys&gt;&lt;ref-type name="Journal Article"&gt;17&lt;/ref-type&gt;&lt;contributors&gt;&lt;authors&gt;&lt;author&gt;Harrison, James L&lt;/author&gt;&lt;author&gt;Sohns, Christian&lt;/author&gt;&lt;author&gt;Linton, Nick W&lt;/author&gt;&lt;author&gt;Karim, Rashed&lt;/author&gt;&lt;author&gt;Williams, Steven E&lt;/author&gt;&lt;author&gt;Rhode, Kawal S&lt;/author&gt;&lt;author&gt;Gill, Jaswinder&lt;/author&gt;&lt;author&gt;Cooklin, Michael&lt;/author&gt;&lt;author&gt;Rinaldi, C Aldo&lt;/author&gt;&lt;author&gt;Wright, Matthew&lt;/author&gt;&lt;/authors&gt;&lt;/contributors&gt;&lt;titles&gt;&lt;title&gt;Repeat left atrial catheter ablation: cardiac magnetic resonance prediction of endocardial voltage and gaps in ablation lesion sets&lt;/title&gt;&lt;secondary-title&gt;Circulation: Arrhythmia and Electrophysiology&lt;/secondary-title&gt;&lt;/titles&gt;&lt;periodical&gt;&lt;full-title&gt;Circulation: Arrhythmia and Electrophysiology&lt;/full-title&gt;&lt;/periodical&gt;&lt;pages&gt;270-278&lt;/pages&gt;&lt;volume&gt;8&lt;/volume&gt;&lt;number&gt;2&lt;/number&gt;&lt;dates&gt;&lt;year&gt;2015&lt;/year&gt;&lt;/dates&gt;&lt;isbn&gt;1941-3149&lt;/isbn&gt;&lt;urls&gt;&lt;/urls&gt;&lt;/record&gt;&lt;/Cite&gt;&lt;/EndNote&gt;</w:instrText>
      </w:r>
      <w:r w:rsidR="006A4549">
        <w:rPr>
          <w:rFonts w:ascii="Times New Roman" w:hAnsi="Times New Roman" w:cs="Times New Roman"/>
        </w:rPr>
        <w:fldChar w:fldCharType="separate"/>
      </w:r>
      <w:r w:rsidR="006A4549" w:rsidRPr="006A4549">
        <w:rPr>
          <w:rFonts w:ascii="Times New Roman" w:hAnsi="Times New Roman" w:cs="Times New Roman"/>
          <w:noProof/>
          <w:vertAlign w:val="superscript"/>
        </w:rPr>
        <w:t>29</w:t>
      </w:r>
      <w:r w:rsidR="006A4549">
        <w:rPr>
          <w:rFonts w:ascii="Times New Roman" w:hAnsi="Times New Roman" w:cs="Times New Roman"/>
        </w:rPr>
        <w:fldChar w:fldCharType="end"/>
      </w:r>
      <w:r w:rsidR="0061008C" w:rsidRPr="006735CB">
        <w:rPr>
          <w:rFonts w:ascii="Times New Roman" w:hAnsi="Times New Roman" w:cs="Times New Roman"/>
        </w:rPr>
        <w:t>, the overall pattern of the predicted fibrosis closely matched the low voltage regions (in red) of the voltage maps. This was pa</w:t>
      </w:r>
      <w:r w:rsidR="0061008C">
        <w:rPr>
          <w:rFonts w:ascii="Times New Roman" w:hAnsi="Times New Roman" w:cs="Times New Roman"/>
        </w:rPr>
        <w:t>rticularly the case around the pulmonary veins as well as the mitral valve</w:t>
      </w:r>
      <w:r w:rsidR="00546F75">
        <w:rPr>
          <w:rFonts w:ascii="Times New Roman" w:hAnsi="Times New Roman" w:cs="Times New Roman"/>
        </w:rPr>
        <w:t xml:space="preserve"> which contains more fibrotic tissue</w:t>
      </w:r>
      <w:r w:rsidR="0061008C">
        <w:rPr>
          <w:rFonts w:ascii="Times New Roman" w:hAnsi="Times New Roman" w:cs="Times New Roman"/>
        </w:rPr>
        <w:t>. While the match between the pairs were not exact due to errors associated with</w:t>
      </w:r>
      <w:r w:rsidR="00CA6C9B">
        <w:rPr>
          <w:rFonts w:ascii="Times New Roman" w:hAnsi="Times New Roman" w:cs="Times New Roman"/>
        </w:rPr>
        <w:t xml:space="preserve"> the different LA reconstruction </w:t>
      </w:r>
      <w:r w:rsidR="006766F4">
        <w:rPr>
          <w:rFonts w:ascii="Times New Roman" w:hAnsi="Times New Roman" w:cs="Times New Roman"/>
        </w:rPr>
        <w:t>techniques</w:t>
      </w:r>
      <w:r w:rsidR="0061008C">
        <w:rPr>
          <w:rFonts w:ascii="Times New Roman" w:hAnsi="Times New Roman" w:cs="Times New Roman"/>
        </w:rPr>
        <w:t>, this experiment successfully demonstrated the ability of the AtriaNet pipeline in quantifying fibrosis in both an accurate and realistic manner.</w:t>
      </w:r>
    </w:p>
    <w:bookmarkEnd w:id="6"/>
    <w:p w14:paraId="0D3C7D83" w14:textId="77777777" w:rsidR="0061008C" w:rsidRPr="0061008C" w:rsidRDefault="0061008C" w:rsidP="0048607A">
      <w:pPr>
        <w:spacing w:after="0" w:line="240" w:lineRule="auto"/>
        <w:jc w:val="both"/>
        <w:rPr>
          <w:rFonts w:ascii="Times New Roman" w:hAnsi="Times New Roman" w:cs="Times New Roman"/>
          <w:bCs/>
          <w:lang w:eastAsia="zh-CN"/>
        </w:rPr>
      </w:pPr>
    </w:p>
    <w:p w14:paraId="48F96AA5" w14:textId="2CAAF746" w:rsidR="0061064D" w:rsidRPr="00612626" w:rsidRDefault="0061064D" w:rsidP="0048607A">
      <w:pPr>
        <w:spacing w:after="0" w:line="240" w:lineRule="auto"/>
        <w:rPr>
          <w:rFonts w:ascii="Times New Roman" w:hAnsi="Times New Roman" w:cs="Times New Roman"/>
          <w:b/>
          <w:bCs/>
          <w:lang w:eastAsia="zh-CN"/>
        </w:rPr>
      </w:pPr>
      <w:r w:rsidRPr="00612626">
        <w:rPr>
          <w:rFonts w:ascii="Times New Roman" w:hAnsi="Times New Roman" w:cs="Times New Roman"/>
          <w:b/>
          <w:bCs/>
          <w:lang w:eastAsia="zh-CN"/>
        </w:rPr>
        <w:br w:type="page"/>
      </w:r>
    </w:p>
    <w:p w14:paraId="2A157EFB" w14:textId="461286F0" w:rsidR="005D4343" w:rsidRPr="009D74BB" w:rsidRDefault="005D4343" w:rsidP="0048607A">
      <w:pPr>
        <w:pBdr>
          <w:bottom w:val="single" w:sz="6" w:space="1" w:color="auto"/>
        </w:pBdr>
        <w:spacing w:after="0" w:line="240" w:lineRule="auto"/>
        <w:jc w:val="both"/>
        <w:rPr>
          <w:rFonts w:ascii="Times New Roman" w:hAnsi="Times New Roman" w:cs="Times New Roman"/>
          <w:b/>
          <w:bCs/>
          <w:sz w:val="28"/>
          <w:szCs w:val="28"/>
          <w:lang w:val="en-GB"/>
        </w:rPr>
      </w:pPr>
      <w:r w:rsidRPr="009D74BB">
        <w:rPr>
          <w:rFonts w:ascii="Times New Roman" w:hAnsi="Times New Roman" w:cs="Times New Roman"/>
          <w:b/>
          <w:bCs/>
          <w:sz w:val="28"/>
          <w:szCs w:val="28"/>
          <w:lang w:val="en-GB"/>
        </w:rPr>
        <w:lastRenderedPageBreak/>
        <w:t>Discussion</w:t>
      </w:r>
    </w:p>
    <w:p w14:paraId="2A157EFC" w14:textId="5C9A7930" w:rsidR="005D4343" w:rsidRDefault="00E3186C" w:rsidP="0048607A">
      <w:pPr>
        <w:spacing w:after="0" w:line="240" w:lineRule="auto"/>
        <w:jc w:val="both"/>
        <w:rPr>
          <w:rFonts w:ascii="Times New Roman" w:hAnsi="Times New Roman" w:cs="Times New Roman"/>
          <w:lang w:val="en-GB"/>
        </w:rPr>
      </w:pPr>
      <w:r>
        <w:rPr>
          <w:rFonts w:ascii="Times New Roman" w:hAnsi="Times New Roman" w:cs="Times New Roman"/>
          <w:lang w:val="en-GB"/>
        </w:rPr>
        <w:tab/>
      </w:r>
    </w:p>
    <w:p w14:paraId="0E50CF04" w14:textId="1CBF3B22" w:rsidR="00F211E9" w:rsidRDefault="00E3186C" w:rsidP="0048607A">
      <w:pPr>
        <w:spacing w:after="0" w:line="240" w:lineRule="auto"/>
        <w:jc w:val="both"/>
        <w:rPr>
          <w:rFonts w:ascii="Times New Roman" w:hAnsi="Times New Roman" w:cs="Times New Roman"/>
          <w:lang w:val="en-GB"/>
        </w:rPr>
      </w:pPr>
      <w:r>
        <w:rPr>
          <w:rFonts w:ascii="Times New Roman" w:hAnsi="Times New Roman" w:cs="Times New Roman"/>
          <w:lang w:val="en-GB"/>
        </w:rPr>
        <w:tab/>
        <w:t>The study presents</w:t>
      </w:r>
      <w:r w:rsidR="00A66A51">
        <w:rPr>
          <w:rFonts w:ascii="Times New Roman" w:hAnsi="Times New Roman" w:cs="Times New Roman"/>
          <w:lang w:val="en-GB"/>
        </w:rPr>
        <w:t xml:space="preserve"> AtriaNet,</w:t>
      </w:r>
      <w:r>
        <w:rPr>
          <w:rFonts w:ascii="Times New Roman" w:hAnsi="Times New Roman" w:cs="Times New Roman"/>
          <w:lang w:val="en-GB"/>
        </w:rPr>
        <w:t xml:space="preserve"> the first </w:t>
      </w:r>
      <w:r w:rsidR="004E3324">
        <w:rPr>
          <w:rFonts w:ascii="Times New Roman" w:hAnsi="Times New Roman" w:cs="Times New Roman"/>
          <w:lang w:val="en-GB"/>
        </w:rPr>
        <w:t xml:space="preserve">fully automated </w:t>
      </w:r>
      <w:r w:rsidR="007C381A">
        <w:rPr>
          <w:rFonts w:ascii="Times New Roman" w:hAnsi="Times New Roman" w:cs="Times New Roman"/>
          <w:lang w:val="en-GB"/>
        </w:rPr>
        <w:t>pipeline</w:t>
      </w:r>
      <w:r w:rsidR="00A66A51">
        <w:rPr>
          <w:rFonts w:ascii="Times New Roman" w:hAnsi="Times New Roman" w:cs="Times New Roman"/>
          <w:lang w:val="en-GB"/>
        </w:rPr>
        <w:t xml:space="preserve"> </w:t>
      </w:r>
      <w:r w:rsidR="004E3324">
        <w:rPr>
          <w:rFonts w:ascii="Times New Roman" w:hAnsi="Times New Roman" w:cs="Times New Roman"/>
          <w:lang w:val="en-GB"/>
        </w:rPr>
        <w:t xml:space="preserve">for </w:t>
      </w:r>
      <w:r w:rsidR="00C060C7">
        <w:rPr>
          <w:rFonts w:ascii="Times New Roman" w:hAnsi="Times New Roman" w:cs="Times New Roman"/>
          <w:lang w:val="en-GB"/>
        </w:rPr>
        <w:t>extracting</w:t>
      </w:r>
      <w:r w:rsidR="004E3324">
        <w:rPr>
          <w:rFonts w:ascii="Times New Roman" w:hAnsi="Times New Roman" w:cs="Times New Roman"/>
          <w:lang w:val="en-GB"/>
        </w:rPr>
        <w:t xml:space="preserve"> the atrial anatom</w:t>
      </w:r>
      <w:r w:rsidR="00C060C7">
        <w:rPr>
          <w:rFonts w:ascii="Times New Roman" w:hAnsi="Times New Roman" w:cs="Times New Roman"/>
          <w:lang w:val="en-GB"/>
        </w:rPr>
        <w:t>y</w:t>
      </w:r>
      <w:r w:rsidR="004E3324">
        <w:rPr>
          <w:rFonts w:ascii="Times New Roman" w:hAnsi="Times New Roman" w:cs="Times New Roman"/>
          <w:lang w:val="en-GB"/>
        </w:rPr>
        <w:t xml:space="preserve">, chamber measurements, </w:t>
      </w:r>
      <w:r w:rsidR="00C060C7">
        <w:rPr>
          <w:rFonts w:ascii="Times New Roman" w:hAnsi="Times New Roman" w:cs="Times New Roman"/>
          <w:lang w:val="en-GB"/>
        </w:rPr>
        <w:t xml:space="preserve">3D </w:t>
      </w:r>
      <w:r w:rsidR="004E3324">
        <w:rPr>
          <w:rFonts w:ascii="Times New Roman" w:hAnsi="Times New Roman" w:cs="Times New Roman"/>
          <w:lang w:val="en-GB"/>
        </w:rPr>
        <w:t xml:space="preserve">wall thickness, and distribution of fibrosis. </w:t>
      </w:r>
      <w:r w:rsidR="00C060C7">
        <w:rPr>
          <w:rFonts w:ascii="Times New Roman" w:hAnsi="Times New Roman" w:cs="Times New Roman"/>
          <w:lang w:val="en-GB"/>
        </w:rPr>
        <w:t>In AtriaNet</w:t>
      </w:r>
      <w:r w:rsidR="005C1893">
        <w:rPr>
          <w:rFonts w:ascii="Times New Roman" w:hAnsi="Times New Roman" w:cs="Times New Roman"/>
          <w:lang w:val="en-GB"/>
        </w:rPr>
        <w:t>, w</w:t>
      </w:r>
      <w:r w:rsidR="008915D3">
        <w:rPr>
          <w:rFonts w:ascii="Times New Roman" w:hAnsi="Times New Roman" w:cs="Times New Roman"/>
          <w:lang w:val="en-GB"/>
        </w:rPr>
        <w:t xml:space="preserve">e </w:t>
      </w:r>
      <w:r w:rsidR="00FD4221">
        <w:rPr>
          <w:rFonts w:ascii="Times New Roman" w:hAnsi="Times New Roman" w:cs="Times New Roman"/>
          <w:lang w:val="en-GB"/>
        </w:rPr>
        <w:t>designed a simple</w:t>
      </w:r>
      <w:r w:rsidR="00C060C7">
        <w:rPr>
          <w:rFonts w:ascii="Times New Roman" w:hAnsi="Times New Roman" w:cs="Times New Roman"/>
          <w:lang w:val="en-GB"/>
        </w:rPr>
        <w:t>, effective</w:t>
      </w:r>
      <w:r w:rsidR="00FD4221">
        <w:rPr>
          <w:rFonts w:ascii="Times New Roman" w:hAnsi="Times New Roman" w:cs="Times New Roman"/>
          <w:lang w:val="en-GB"/>
        </w:rPr>
        <w:t xml:space="preserve"> </w:t>
      </w:r>
      <w:r w:rsidR="00E26144">
        <w:rPr>
          <w:rFonts w:ascii="Times New Roman" w:hAnsi="Times New Roman" w:cs="Times New Roman"/>
          <w:lang w:val="en-GB"/>
        </w:rPr>
        <w:t>CNN-based framework</w:t>
      </w:r>
      <w:r w:rsidR="00962E39">
        <w:rPr>
          <w:rFonts w:ascii="Times New Roman" w:hAnsi="Times New Roman" w:cs="Times New Roman"/>
          <w:lang w:val="en-GB"/>
        </w:rPr>
        <w:t xml:space="preserve"> containing two sequentially arranged CNNs for</w:t>
      </w:r>
      <w:r w:rsidR="00117D67">
        <w:rPr>
          <w:rFonts w:ascii="Times New Roman" w:hAnsi="Times New Roman" w:cs="Times New Roman"/>
          <w:lang w:val="en-GB"/>
        </w:rPr>
        <w:t xml:space="preserve"> detecting </w:t>
      </w:r>
      <w:r w:rsidR="00962E39">
        <w:rPr>
          <w:rFonts w:ascii="Times New Roman" w:hAnsi="Times New Roman" w:cs="Times New Roman"/>
          <w:lang w:val="en-GB"/>
        </w:rPr>
        <w:t xml:space="preserve">and </w:t>
      </w:r>
      <w:r w:rsidR="009B6FC3">
        <w:rPr>
          <w:rFonts w:ascii="Times New Roman" w:hAnsi="Times New Roman" w:cs="Times New Roman"/>
          <w:lang w:val="en-GB"/>
        </w:rPr>
        <w:t xml:space="preserve">subsequent </w:t>
      </w:r>
      <w:r w:rsidR="00117D67">
        <w:rPr>
          <w:rFonts w:ascii="Times New Roman" w:hAnsi="Times New Roman" w:cs="Times New Roman"/>
          <w:lang w:val="en-GB"/>
        </w:rPr>
        <w:t xml:space="preserve">phenotyping </w:t>
      </w:r>
      <w:r w:rsidR="009B6FC3">
        <w:rPr>
          <w:rFonts w:ascii="Times New Roman" w:hAnsi="Times New Roman" w:cs="Times New Roman"/>
          <w:lang w:val="en-GB"/>
        </w:rPr>
        <w:t xml:space="preserve">of </w:t>
      </w:r>
      <w:r w:rsidR="00117D67">
        <w:rPr>
          <w:rFonts w:ascii="Times New Roman" w:hAnsi="Times New Roman" w:cs="Times New Roman"/>
          <w:lang w:val="en-GB"/>
        </w:rPr>
        <w:t>the</w:t>
      </w:r>
      <w:r w:rsidR="00AF72B5">
        <w:rPr>
          <w:rFonts w:ascii="Times New Roman" w:hAnsi="Times New Roman" w:cs="Times New Roman"/>
          <w:lang w:val="en-GB"/>
        </w:rPr>
        <w:t xml:space="preserve"> atri</w:t>
      </w:r>
      <w:r w:rsidR="00F27BBD">
        <w:rPr>
          <w:rFonts w:ascii="Times New Roman" w:hAnsi="Times New Roman" w:cs="Times New Roman"/>
          <w:lang w:val="en-GB"/>
        </w:rPr>
        <w:t xml:space="preserve">a. We enhanced the CNNs from its baseline U-Net architecture with residual blocks at every receptive level and pre-activation normalization at every layer. </w:t>
      </w:r>
      <w:r w:rsidR="00AD4D2B">
        <w:rPr>
          <w:rFonts w:ascii="Times New Roman" w:hAnsi="Times New Roman" w:cs="Times New Roman"/>
          <w:lang w:val="en-GB"/>
        </w:rPr>
        <w:t xml:space="preserve">The proposed method was, to </w:t>
      </w:r>
      <w:r w:rsidR="00AD4D2B" w:rsidRPr="00663D2D">
        <w:rPr>
          <w:rFonts w:ascii="Times New Roman" w:hAnsi="Times New Roman" w:cs="Times New Roman"/>
          <w:lang w:val="en-GB"/>
        </w:rPr>
        <w:t>the best of our knowledge</w:t>
      </w:r>
      <w:r w:rsidR="00AD4D2B">
        <w:rPr>
          <w:rFonts w:ascii="Times New Roman" w:hAnsi="Times New Roman" w:cs="Times New Roman"/>
          <w:lang w:val="en-GB"/>
        </w:rPr>
        <w:t>,</w:t>
      </w:r>
      <w:r w:rsidR="00AD4D2B" w:rsidRPr="00663D2D">
        <w:rPr>
          <w:rFonts w:ascii="Times New Roman" w:hAnsi="Times New Roman" w:cs="Times New Roman"/>
          <w:lang w:val="en-GB"/>
        </w:rPr>
        <w:t xml:space="preserve"> validated on the world’s largest cardiac MRI datasets </w:t>
      </w:r>
      <w:r w:rsidR="00C060C7">
        <w:rPr>
          <w:rFonts w:ascii="Times New Roman" w:hAnsi="Times New Roman" w:cs="Times New Roman"/>
          <w:lang w:val="en-GB"/>
        </w:rPr>
        <w:t xml:space="preserve">consisting of </w:t>
      </w:r>
      <w:r w:rsidR="00AD4D2B" w:rsidRPr="00663D2D">
        <w:rPr>
          <w:rFonts w:ascii="Times New Roman" w:hAnsi="Times New Roman" w:cs="Times New Roman"/>
          <w:lang w:val="en-GB"/>
        </w:rPr>
        <w:t xml:space="preserve">the UK Biobank </w:t>
      </w:r>
      <w:r w:rsidR="009B6FC3">
        <w:rPr>
          <w:rFonts w:ascii="Times New Roman" w:hAnsi="Times New Roman" w:cs="Times New Roman"/>
          <w:lang w:val="en-GB"/>
        </w:rPr>
        <w:t xml:space="preserve">2D </w:t>
      </w:r>
      <w:r w:rsidR="00AD4D2B" w:rsidRPr="00663D2D">
        <w:rPr>
          <w:rFonts w:ascii="Times New Roman" w:hAnsi="Times New Roman" w:cs="Times New Roman"/>
          <w:lang w:val="en-GB"/>
        </w:rPr>
        <w:t xml:space="preserve">cine-MRIs and the University of Utah </w:t>
      </w:r>
      <w:r w:rsidR="009B6FC3">
        <w:rPr>
          <w:rFonts w:ascii="Times New Roman" w:hAnsi="Times New Roman" w:cs="Times New Roman"/>
          <w:lang w:val="en-GB"/>
        </w:rPr>
        <w:t xml:space="preserve">3D </w:t>
      </w:r>
      <w:r w:rsidR="00AD4D2B" w:rsidRPr="00663D2D">
        <w:rPr>
          <w:rFonts w:ascii="Times New Roman" w:hAnsi="Times New Roman" w:cs="Times New Roman"/>
          <w:lang w:val="en-GB"/>
        </w:rPr>
        <w:t>CE-MRIs</w:t>
      </w:r>
      <w:r w:rsidR="00B23789">
        <w:rPr>
          <w:rFonts w:ascii="Times New Roman" w:hAnsi="Times New Roman" w:cs="Times New Roman"/>
          <w:lang w:val="en-GB"/>
        </w:rPr>
        <w:t>. We further tested the efficacy of AtriaNet on</w:t>
      </w:r>
      <w:r w:rsidR="00336D92">
        <w:rPr>
          <w:rFonts w:ascii="Times New Roman" w:hAnsi="Times New Roman" w:cs="Times New Roman"/>
          <w:lang w:val="en-GB"/>
        </w:rPr>
        <w:t xml:space="preserve"> our </w:t>
      </w:r>
      <w:r w:rsidR="00F12C6E">
        <w:rPr>
          <w:rFonts w:ascii="Times New Roman" w:hAnsi="Times New Roman" w:cs="Times New Roman"/>
          <w:lang w:val="en-GB"/>
        </w:rPr>
        <w:t>locally acquired</w:t>
      </w:r>
      <w:r w:rsidR="00E469E2">
        <w:rPr>
          <w:rFonts w:ascii="Times New Roman" w:hAnsi="Times New Roman" w:cs="Times New Roman"/>
          <w:lang w:val="en-GB"/>
        </w:rPr>
        <w:t xml:space="preserve"> clinical CE-MRI dataset</w:t>
      </w:r>
      <w:r w:rsidR="00C060C7">
        <w:rPr>
          <w:rFonts w:ascii="Times New Roman" w:hAnsi="Times New Roman" w:cs="Times New Roman"/>
          <w:lang w:val="en-GB"/>
        </w:rPr>
        <w:t xml:space="preserve"> and compared it with clinical measures</w:t>
      </w:r>
      <w:r w:rsidR="00E469E2">
        <w:rPr>
          <w:rFonts w:ascii="Times New Roman" w:hAnsi="Times New Roman" w:cs="Times New Roman"/>
          <w:lang w:val="en-GB"/>
        </w:rPr>
        <w:t xml:space="preserve">. </w:t>
      </w:r>
      <w:r w:rsidR="00220414">
        <w:rPr>
          <w:rFonts w:ascii="Times New Roman" w:hAnsi="Times New Roman" w:cs="Times New Roman"/>
          <w:lang w:val="en-GB"/>
        </w:rPr>
        <w:t>Overall</w:t>
      </w:r>
      <w:r w:rsidR="00AA6B35">
        <w:rPr>
          <w:rFonts w:ascii="Times New Roman" w:hAnsi="Times New Roman" w:cs="Times New Roman"/>
          <w:lang w:val="en-GB"/>
        </w:rPr>
        <w:t xml:space="preserve">, </w:t>
      </w:r>
      <w:r w:rsidR="00FF7746">
        <w:rPr>
          <w:rFonts w:ascii="Times New Roman" w:hAnsi="Times New Roman" w:cs="Times New Roman"/>
          <w:lang w:val="en-GB"/>
        </w:rPr>
        <w:t>A</w:t>
      </w:r>
      <w:r w:rsidR="00AB5ABE">
        <w:rPr>
          <w:rFonts w:ascii="Times New Roman" w:hAnsi="Times New Roman" w:cs="Times New Roman"/>
          <w:lang w:val="en-GB"/>
        </w:rPr>
        <w:t xml:space="preserve">triaNet </w:t>
      </w:r>
      <w:r w:rsidR="00F86C00">
        <w:rPr>
          <w:rFonts w:ascii="Times New Roman" w:hAnsi="Times New Roman" w:cs="Times New Roman"/>
          <w:lang w:val="en-GB"/>
        </w:rPr>
        <w:t xml:space="preserve">achieved excellent </w:t>
      </w:r>
      <w:r w:rsidR="00086B46">
        <w:rPr>
          <w:rFonts w:ascii="Times New Roman" w:hAnsi="Times New Roman" w:cs="Times New Roman"/>
          <w:lang w:val="en-GB"/>
        </w:rPr>
        <w:t>LA and RA cavity segmentations on the cine-MRIs</w:t>
      </w:r>
      <w:r w:rsidR="00CF6B94">
        <w:rPr>
          <w:rFonts w:ascii="Times New Roman" w:hAnsi="Times New Roman" w:cs="Times New Roman"/>
          <w:lang w:val="en-GB"/>
        </w:rPr>
        <w:t>,</w:t>
      </w:r>
      <w:r w:rsidR="00086B46">
        <w:rPr>
          <w:rFonts w:ascii="Times New Roman" w:hAnsi="Times New Roman" w:cs="Times New Roman"/>
          <w:lang w:val="en-GB"/>
        </w:rPr>
        <w:t xml:space="preserve"> and </w:t>
      </w:r>
      <w:r w:rsidR="00CF6B94">
        <w:rPr>
          <w:rFonts w:ascii="Times New Roman" w:hAnsi="Times New Roman" w:cs="Times New Roman"/>
          <w:lang w:val="en-GB"/>
        </w:rPr>
        <w:t xml:space="preserve">LA and RA </w:t>
      </w:r>
      <w:r w:rsidR="00754834">
        <w:rPr>
          <w:rFonts w:ascii="Times New Roman" w:hAnsi="Times New Roman" w:cs="Times New Roman"/>
          <w:lang w:val="en-GB"/>
        </w:rPr>
        <w:t xml:space="preserve">cavity and </w:t>
      </w:r>
      <w:r w:rsidR="00CF6B94">
        <w:rPr>
          <w:rFonts w:ascii="Times New Roman" w:hAnsi="Times New Roman" w:cs="Times New Roman"/>
          <w:lang w:val="en-GB"/>
        </w:rPr>
        <w:t>wall segmentations on the CE-MRIs.</w:t>
      </w:r>
      <w:r w:rsidR="00927B46">
        <w:rPr>
          <w:rFonts w:ascii="Times New Roman" w:hAnsi="Times New Roman" w:cs="Times New Roman"/>
          <w:lang w:val="en-GB"/>
        </w:rPr>
        <w:t xml:space="preserve"> </w:t>
      </w:r>
      <w:r w:rsidR="001A50C1">
        <w:rPr>
          <w:rFonts w:ascii="Times New Roman" w:hAnsi="Times New Roman" w:cs="Times New Roman"/>
          <w:lang w:val="en-GB"/>
        </w:rPr>
        <w:t xml:space="preserve">Notably, AtriaNet was the first </w:t>
      </w:r>
      <w:r w:rsidR="00C21912">
        <w:rPr>
          <w:rFonts w:ascii="Times New Roman" w:hAnsi="Times New Roman" w:cs="Times New Roman"/>
          <w:lang w:val="en-GB"/>
        </w:rPr>
        <w:t xml:space="preserve">fully automatic </w:t>
      </w:r>
      <w:r w:rsidR="00BD6C96">
        <w:rPr>
          <w:rFonts w:ascii="Times New Roman" w:hAnsi="Times New Roman" w:cs="Times New Roman"/>
          <w:lang w:val="en-GB"/>
        </w:rPr>
        <w:t xml:space="preserve">approach for RA phenotyping </w:t>
      </w:r>
      <w:r w:rsidR="000A28A3">
        <w:rPr>
          <w:rFonts w:ascii="Times New Roman" w:hAnsi="Times New Roman" w:cs="Times New Roman"/>
          <w:lang w:val="en-GB"/>
        </w:rPr>
        <w:t>from</w:t>
      </w:r>
      <w:r w:rsidR="00BD6C96">
        <w:rPr>
          <w:rFonts w:ascii="Times New Roman" w:hAnsi="Times New Roman" w:cs="Times New Roman"/>
          <w:lang w:val="en-GB"/>
        </w:rPr>
        <w:t xml:space="preserve"> CE-MRIs.</w:t>
      </w:r>
      <w:r w:rsidR="001A50C1">
        <w:rPr>
          <w:rFonts w:ascii="Times New Roman" w:hAnsi="Times New Roman" w:cs="Times New Roman"/>
          <w:lang w:val="en-GB"/>
        </w:rPr>
        <w:t xml:space="preserve"> </w:t>
      </w:r>
      <w:r w:rsidR="00976440">
        <w:rPr>
          <w:rFonts w:ascii="Times New Roman" w:hAnsi="Times New Roman" w:cs="Times New Roman"/>
          <w:lang w:val="en-GB"/>
        </w:rPr>
        <w:t>The a</w:t>
      </w:r>
      <w:r w:rsidR="00974345">
        <w:rPr>
          <w:rFonts w:ascii="Times New Roman" w:hAnsi="Times New Roman" w:cs="Times New Roman"/>
          <w:lang w:val="en-GB"/>
        </w:rPr>
        <w:t xml:space="preserve">trial measurements subsequently calculated from the segmentations </w:t>
      </w:r>
      <w:r w:rsidR="00F06D7D">
        <w:rPr>
          <w:rFonts w:ascii="Times New Roman" w:hAnsi="Times New Roman" w:cs="Times New Roman"/>
          <w:lang w:val="en-GB"/>
        </w:rPr>
        <w:t xml:space="preserve">yielded accurate </w:t>
      </w:r>
      <w:r w:rsidR="00DA19D6">
        <w:rPr>
          <w:rFonts w:ascii="Times New Roman" w:hAnsi="Times New Roman" w:cs="Times New Roman"/>
          <w:lang w:val="en-GB"/>
        </w:rPr>
        <w:t>atrial diameter and volume estimat</w:t>
      </w:r>
      <w:r w:rsidR="00026009">
        <w:rPr>
          <w:rFonts w:ascii="Times New Roman" w:hAnsi="Times New Roman" w:cs="Times New Roman"/>
          <w:lang w:val="en-GB"/>
        </w:rPr>
        <w:t>es</w:t>
      </w:r>
      <w:r w:rsidR="00E426C3">
        <w:rPr>
          <w:rFonts w:ascii="Times New Roman" w:hAnsi="Times New Roman" w:cs="Times New Roman"/>
          <w:lang w:val="en-GB"/>
        </w:rPr>
        <w:t>,</w:t>
      </w:r>
      <w:r w:rsidR="00DC51C8">
        <w:rPr>
          <w:rFonts w:ascii="Times New Roman" w:hAnsi="Times New Roman" w:cs="Times New Roman"/>
          <w:lang w:val="en-GB"/>
        </w:rPr>
        <w:t xml:space="preserve"> </w:t>
      </w:r>
      <w:r w:rsidR="00FA0EFC">
        <w:rPr>
          <w:rFonts w:ascii="Times New Roman" w:hAnsi="Times New Roman" w:cs="Times New Roman"/>
          <w:lang w:val="en-GB"/>
        </w:rPr>
        <w:t xml:space="preserve">closely </w:t>
      </w:r>
      <w:r w:rsidR="009970E5">
        <w:rPr>
          <w:rFonts w:ascii="Times New Roman" w:hAnsi="Times New Roman" w:cs="Times New Roman"/>
          <w:lang w:val="en-GB"/>
        </w:rPr>
        <w:t>correlating with</w:t>
      </w:r>
      <w:r w:rsidR="00FA0EFC">
        <w:rPr>
          <w:rFonts w:ascii="Times New Roman" w:hAnsi="Times New Roman" w:cs="Times New Roman"/>
          <w:lang w:val="en-GB"/>
        </w:rPr>
        <w:t xml:space="preserve"> clinically recorded measures </w:t>
      </w:r>
      <w:r w:rsidR="006D13B5">
        <w:rPr>
          <w:rFonts w:ascii="Times New Roman" w:hAnsi="Times New Roman" w:cs="Times New Roman"/>
          <w:lang w:val="en-GB"/>
        </w:rPr>
        <w:t>in</w:t>
      </w:r>
      <w:r w:rsidR="00FA0EFC">
        <w:rPr>
          <w:rFonts w:ascii="Times New Roman" w:hAnsi="Times New Roman" w:cs="Times New Roman"/>
          <w:lang w:val="en-GB"/>
        </w:rPr>
        <w:t xml:space="preserve"> echocardiography </w:t>
      </w:r>
      <w:r w:rsidR="006D13B5">
        <w:rPr>
          <w:rFonts w:ascii="Times New Roman" w:hAnsi="Times New Roman" w:cs="Times New Roman"/>
          <w:lang w:val="en-GB"/>
        </w:rPr>
        <w:t>reports</w:t>
      </w:r>
      <w:r w:rsidR="00FA0EFC">
        <w:rPr>
          <w:rFonts w:ascii="Times New Roman" w:hAnsi="Times New Roman" w:cs="Times New Roman"/>
          <w:lang w:val="en-GB"/>
        </w:rPr>
        <w:t>.</w:t>
      </w:r>
      <w:r w:rsidR="00F350DD">
        <w:rPr>
          <w:rFonts w:ascii="Times New Roman" w:hAnsi="Times New Roman" w:cs="Times New Roman"/>
          <w:lang w:val="en-GB"/>
        </w:rPr>
        <w:t xml:space="preserve"> </w:t>
      </w:r>
      <w:r w:rsidR="00844F56">
        <w:rPr>
          <w:rFonts w:ascii="Times New Roman" w:hAnsi="Times New Roman" w:cs="Times New Roman"/>
          <w:lang w:val="en-GB"/>
        </w:rPr>
        <w:t xml:space="preserve">We </w:t>
      </w:r>
      <w:r w:rsidR="00F211E9">
        <w:rPr>
          <w:rFonts w:ascii="Times New Roman" w:hAnsi="Times New Roman" w:cs="Times New Roman"/>
          <w:lang w:val="en-GB"/>
        </w:rPr>
        <w:t xml:space="preserve">then </w:t>
      </w:r>
      <w:r w:rsidR="00844F56">
        <w:rPr>
          <w:rFonts w:ascii="Times New Roman" w:hAnsi="Times New Roman" w:cs="Times New Roman"/>
          <w:lang w:val="en-GB"/>
        </w:rPr>
        <w:t xml:space="preserve">demonstrated AtriaNet’s ability to accurately compute the bi-atrial wall thickness distribution on the CE-MRIs, with </w:t>
      </w:r>
      <w:r w:rsidR="00F211E9">
        <w:rPr>
          <w:rFonts w:ascii="Times New Roman" w:hAnsi="Times New Roman" w:cs="Times New Roman"/>
          <w:lang w:val="en-GB"/>
        </w:rPr>
        <w:t xml:space="preserve">a </w:t>
      </w:r>
      <w:r w:rsidR="00844F56">
        <w:rPr>
          <w:rFonts w:ascii="Times New Roman" w:hAnsi="Times New Roman" w:cs="Times New Roman"/>
          <w:lang w:val="en-GB"/>
        </w:rPr>
        <w:t xml:space="preserve">significant </w:t>
      </w:r>
      <w:r w:rsidR="00E6517F">
        <w:rPr>
          <w:rFonts w:ascii="Times New Roman" w:hAnsi="Times New Roman" w:cs="Times New Roman"/>
          <w:lang w:val="en-GB"/>
        </w:rPr>
        <w:t>improvement</w:t>
      </w:r>
      <w:r w:rsidR="00844F56">
        <w:rPr>
          <w:rFonts w:ascii="Times New Roman" w:hAnsi="Times New Roman" w:cs="Times New Roman"/>
          <w:lang w:val="en-GB"/>
        </w:rPr>
        <w:t xml:space="preserve"> in </w:t>
      </w:r>
      <w:r w:rsidR="00240824">
        <w:rPr>
          <w:rFonts w:ascii="Times New Roman" w:hAnsi="Times New Roman" w:cs="Times New Roman"/>
          <w:lang w:val="en-GB"/>
        </w:rPr>
        <w:t xml:space="preserve">the efficiency of execution and </w:t>
      </w:r>
      <w:r w:rsidR="00844F56">
        <w:rPr>
          <w:rFonts w:ascii="Times New Roman" w:hAnsi="Times New Roman" w:cs="Times New Roman"/>
          <w:lang w:val="en-GB"/>
        </w:rPr>
        <w:t xml:space="preserve">computational </w:t>
      </w:r>
      <w:r w:rsidR="00E6517F">
        <w:rPr>
          <w:rFonts w:ascii="Times New Roman" w:hAnsi="Times New Roman" w:cs="Times New Roman"/>
          <w:lang w:val="en-GB"/>
        </w:rPr>
        <w:t>speed</w:t>
      </w:r>
      <w:r w:rsidR="00844F56">
        <w:rPr>
          <w:rFonts w:ascii="Times New Roman" w:hAnsi="Times New Roman" w:cs="Times New Roman"/>
          <w:lang w:val="en-GB"/>
        </w:rPr>
        <w:t xml:space="preserve"> over traditional </w:t>
      </w:r>
      <w:r w:rsidR="00F37199">
        <w:rPr>
          <w:rFonts w:ascii="Times New Roman" w:hAnsi="Times New Roman" w:cs="Times New Roman"/>
          <w:lang w:val="en-GB"/>
        </w:rPr>
        <w:t>methods</w:t>
      </w:r>
      <w:r w:rsidR="00844F56">
        <w:rPr>
          <w:rFonts w:ascii="Times New Roman" w:hAnsi="Times New Roman" w:cs="Times New Roman"/>
          <w:lang w:val="en-GB"/>
        </w:rPr>
        <w:t xml:space="preserve">. </w:t>
      </w:r>
      <w:r w:rsidR="00F211E9">
        <w:rPr>
          <w:rFonts w:ascii="Times New Roman" w:hAnsi="Times New Roman" w:cs="Times New Roman"/>
          <w:lang w:val="en-GB"/>
        </w:rPr>
        <w:t xml:space="preserve">Lastly, AtriaNet </w:t>
      </w:r>
      <w:r w:rsidR="00B813F9">
        <w:rPr>
          <w:rFonts w:ascii="Times New Roman" w:hAnsi="Times New Roman" w:cs="Times New Roman"/>
          <w:lang w:val="en-GB"/>
        </w:rPr>
        <w:t xml:space="preserve">was capable of </w:t>
      </w:r>
      <w:r w:rsidR="00B07C18">
        <w:rPr>
          <w:rFonts w:ascii="Times New Roman" w:hAnsi="Times New Roman" w:cs="Times New Roman"/>
          <w:lang w:val="en-GB"/>
        </w:rPr>
        <w:t>predict</w:t>
      </w:r>
      <w:r w:rsidR="00B813F9">
        <w:rPr>
          <w:rFonts w:ascii="Times New Roman" w:hAnsi="Times New Roman" w:cs="Times New Roman"/>
          <w:lang w:val="en-GB"/>
        </w:rPr>
        <w:t>ing</w:t>
      </w:r>
      <w:r w:rsidR="00B07C18">
        <w:rPr>
          <w:rFonts w:ascii="Times New Roman" w:hAnsi="Times New Roman" w:cs="Times New Roman"/>
          <w:lang w:val="en-GB"/>
        </w:rPr>
        <w:t xml:space="preserve"> the bi-atrial fibrosis distribution on the CE-MRIs</w:t>
      </w:r>
      <w:r w:rsidR="00020AB5">
        <w:rPr>
          <w:rFonts w:ascii="Times New Roman" w:hAnsi="Times New Roman" w:cs="Times New Roman"/>
          <w:lang w:val="en-GB"/>
        </w:rPr>
        <w:t xml:space="preserve"> with a high degree of precision, </w:t>
      </w:r>
      <w:r w:rsidR="005A3A23">
        <w:rPr>
          <w:rFonts w:ascii="Times New Roman" w:hAnsi="Times New Roman" w:cs="Times New Roman"/>
          <w:lang w:val="en-GB"/>
        </w:rPr>
        <w:t>and closely matched</w:t>
      </w:r>
      <w:r w:rsidR="00591A30">
        <w:rPr>
          <w:rFonts w:ascii="Times New Roman" w:hAnsi="Times New Roman" w:cs="Times New Roman"/>
          <w:lang w:val="en-GB"/>
        </w:rPr>
        <w:t xml:space="preserve"> low-voltage maps</w:t>
      </w:r>
      <w:r w:rsidR="00742596">
        <w:rPr>
          <w:rFonts w:ascii="Times New Roman" w:hAnsi="Times New Roman" w:cs="Times New Roman"/>
          <w:lang w:val="en-GB"/>
        </w:rPr>
        <w:t xml:space="preserve"> of the atrial fibrosis r</w:t>
      </w:r>
      <w:r w:rsidR="0079199C">
        <w:rPr>
          <w:rFonts w:ascii="Times New Roman" w:hAnsi="Times New Roman" w:cs="Times New Roman"/>
          <w:lang w:val="en-GB"/>
        </w:rPr>
        <w:t>e</w:t>
      </w:r>
      <w:r w:rsidR="003F18BE">
        <w:rPr>
          <w:rFonts w:ascii="Times New Roman" w:hAnsi="Times New Roman" w:cs="Times New Roman"/>
          <w:lang w:val="en-GB"/>
        </w:rPr>
        <w:t xml:space="preserve">corded during </w:t>
      </w:r>
      <w:r w:rsidR="00C060C7">
        <w:rPr>
          <w:rFonts w:ascii="Times New Roman" w:hAnsi="Times New Roman" w:cs="Times New Roman"/>
          <w:lang w:val="en-GB"/>
        </w:rPr>
        <w:t>non-</w:t>
      </w:r>
      <w:r w:rsidR="003F18BE">
        <w:rPr>
          <w:rFonts w:ascii="Times New Roman" w:hAnsi="Times New Roman" w:cs="Times New Roman"/>
          <w:lang w:val="en-GB"/>
        </w:rPr>
        <w:t xml:space="preserve">invasive </w:t>
      </w:r>
      <w:r w:rsidR="00C574F4">
        <w:rPr>
          <w:rFonts w:ascii="Times New Roman" w:hAnsi="Times New Roman" w:cs="Times New Roman"/>
          <w:lang w:val="en-GB"/>
        </w:rPr>
        <w:t>electro</w:t>
      </w:r>
      <w:r w:rsidR="003F18BE">
        <w:rPr>
          <w:rFonts w:ascii="Times New Roman" w:hAnsi="Times New Roman" w:cs="Times New Roman"/>
          <w:lang w:val="en-GB"/>
        </w:rPr>
        <w:t>-anatomical mapping</w:t>
      </w:r>
      <w:r w:rsidR="00742596">
        <w:rPr>
          <w:rFonts w:ascii="Times New Roman" w:hAnsi="Times New Roman" w:cs="Times New Roman"/>
          <w:lang w:val="en-GB"/>
        </w:rPr>
        <w:t>.</w:t>
      </w:r>
    </w:p>
    <w:p w14:paraId="0EFFE1F4" w14:textId="4823A5BC" w:rsidR="006B3CAB" w:rsidRPr="0083671A" w:rsidRDefault="00004BED" w:rsidP="0083671A">
      <w:pPr>
        <w:spacing w:after="0" w:line="240" w:lineRule="auto"/>
        <w:ind w:firstLine="420"/>
        <w:jc w:val="both"/>
        <w:rPr>
          <w:rFonts w:ascii="Times New Roman" w:hAnsi="Times New Roman" w:cs="Times New Roman"/>
          <w:lang w:val="en-GB"/>
        </w:rPr>
      </w:pPr>
      <w:r w:rsidRPr="00485E07">
        <w:rPr>
          <w:rFonts w:ascii="Times New Roman" w:hAnsi="Times New Roman" w:cs="Times New Roman"/>
          <w:lang w:val="en-GB"/>
        </w:rPr>
        <w:t xml:space="preserve">Segmentation </w:t>
      </w:r>
      <w:r w:rsidR="00D41817" w:rsidRPr="00485E07">
        <w:rPr>
          <w:rFonts w:ascii="Times New Roman" w:hAnsi="Times New Roman" w:cs="Times New Roman"/>
          <w:lang w:val="en-GB"/>
        </w:rPr>
        <w:t xml:space="preserve">of medical imaging </w:t>
      </w:r>
      <w:r w:rsidRPr="00485E07">
        <w:rPr>
          <w:rFonts w:ascii="Times New Roman" w:hAnsi="Times New Roman" w:cs="Times New Roman"/>
          <w:lang w:val="en-GB"/>
        </w:rPr>
        <w:t xml:space="preserve">is an important step </w:t>
      </w:r>
      <w:r w:rsidR="00F1745F" w:rsidRPr="00485E07">
        <w:rPr>
          <w:rFonts w:ascii="Times New Roman" w:hAnsi="Times New Roman" w:cs="Times New Roman"/>
          <w:lang w:val="en-GB"/>
        </w:rPr>
        <w:t>to delineate</w:t>
      </w:r>
      <w:r w:rsidR="00281019" w:rsidRPr="00485E07">
        <w:rPr>
          <w:rFonts w:ascii="Times New Roman" w:hAnsi="Times New Roman" w:cs="Times New Roman"/>
          <w:lang w:val="en-GB"/>
        </w:rPr>
        <w:t xml:space="preserve"> the anatomical structures of interest </w:t>
      </w:r>
      <w:r w:rsidR="00B07076">
        <w:rPr>
          <w:rFonts w:ascii="Times New Roman" w:hAnsi="Times New Roman" w:cs="Times New Roman"/>
          <w:lang w:val="en-GB"/>
        </w:rPr>
        <w:t>for</w:t>
      </w:r>
      <w:r w:rsidR="00D22C5D">
        <w:rPr>
          <w:rFonts w:ascii="Times New Roman" w:hAnsi="Times New Roman" w:cs="Times New Roman"/>
          <w:lang w:val="en-GB"/>
        </w:rPr>
        <w:t xml:space="preserve"> measur</w:t>
      </w:r>
      <w:r w:rsidR="00B07076">
        <w:rPr>
          <w:rFonts w:ascii="Times New Roman" w:hAnsi="Times New Roman" w:cs="Times New Roman"/>
          <w:lang w:val="en-GB"/>
        </w:rPr>
        <w:t>ing</w:t>
      </w:r>
      <w:r w:rsidRPr="00485E07">
        <w:rPr>
          <w:rFonts w:ascii="Times New Roman" w:hAnsi="Times New Roman" w:cs="Times New Roman"/>
          <w:lang w:val="en-GB"/>
        </w:rPr>
        <w:t xml:space="preserve"> </w:t>
      </w:r>
      <w:r w:rsidR="001C61B3" w:rsidRPr="00485E07">
        <w:rPr>
          <w:rFonts w:ascii="Times New Roman" w:hAnsi="Times New Roman" w:cs="Times New Roman"/>
          <w:lang w:val="en-GB"/>
        </w:rPr>
        <w:t xml:space="preserve">clinical </w:t>
      </w:r>
      <w:r w:rsidRPr="00485E07">
        <w:rPr>
          <w:rFonts w:ascii="Times New Roman" w:hAnsi="Times New Roman" w:cs="Times New Roman"/>
          <w:lang w:val="en-GB"/>
        </w:rPr>
        <w:t>diagnostic</w:t>
      </w:r>
      <w:r w:rsidR="009862B5" w:rsidRPr="00485E07">
        <w:rPr>
          <w:rFonts w:ascii="Times New Roman" w:hAnsi="Times New Roman" w:cs="Times New Roman"/>
          <w:lang w:val="en-GB"/>
        </w:rPr>
        <w:t xml:space="preserve"> </w:t>
      </w:r>
      <w:r w:rsidR="006359A5" w:rsidRPr="00485E07">
        <w:rPr>
          <w:rFonts w:ascii="Times New Roman" w:hAnsi="Times New Roman" w:cs="Times New Roman"/>
          <w:lang w:val="en-GB"/>
        </w:rPr>
        <w:t>biomarkers</w:t>
      </w:r>
      <w:r w:rsidR="00935263" w:rsidRPr="00485E07">
        <w:rPr>
          <w:rFonts w:ascii="Times New Roman" w:hAnsi="Times New Roman" w:cs="Times New Roman"/>
          <w:lang w:val="en-GB"/>
        </w:rPr>
        <w:t>.</w:t>
      </w:r>
      <w:r w:rsidR="003105BF" w:rsidRPr="00485E07">
        <w:rPr>
          <w:rFonts w:ascii="Times New Roman" w:hAnsi="Times New Roman" w:cs="Times New Roman"/>
          <w:lang w:val="en-GB"/>
        </w:rPr>
        <w:t xml:space="preserve"> </w:t>
      </w:r>
      <w:r w:rsidR="009002B3" w:rsidRPr="00485E07">
        <w:rPr>
          <w:rFonts w:ascii="Times New Roman" w:hAnsi="Times New Roman" w:cs="Times New Roman"/>
          <w:lang w:val="en-GB"/>
        </w:rPr>
        <w:t>In recent years, e</w:t>
      </w:r>
      <w:r w:rsidR="00B92159" w:rsidRPr="00485E07">
        <w:rPr>
          <w:rFonts w:ascii="Times New Roman" w:hAnsi="Times New Roman" w:cs="Times New Roman"/>
          <w:lang w:val="en-GB"/>
        </w:rPr>
        <w:t xml:space="preserve">xtensive research </w:t>
      </w:r>
      <w:r w:rsidR="00F74765" w:rsidRPr="00485E07">
        <w:rPr>
          <w:rFonts w:ascii="Times New Roman" w:hAnsi="Times New Roman" w:cs="Times New Roman"/>
          <w:lang w:val="en-GB"/>
        </w:rPr>
        <w:t>has</w:t>
      </w:r>
      <w:r w:rsidR="00B92159" w:rsidRPr="00485E07">
        <w:rPr>
          <w:rFonts w:ascii="Times New Roman" w:hAnsi="Times New Roman" w:cs="Times New Roman"/>
          <w:lang w:val="en-GB"/>
        </w:rPr>
        <w:t xml:space="preserve"> been conducted for </w:t>
      </w:r>
      <w:r w:rsidR="00F74765" w:rsidRPr="00485E07">
        <w:rPr>
          <w:rFonts w:ascii="Times New Roman" w:hAnsi="Times New Roman" w:cs="Times New Roman"/>
          <w:lang w:val="en-GB"/>
        </w:rPr>
        <w:t>the automatic segmentation of the bi-ventricular chambers</w:t>
      </w:r>
      <w:ins w:id="9" w:author="zhaohan" w:date="2021-10-12T21:34:00Z">
        <w:r w:rsidR="00F110CB">
          <w:rPr>
            <w:rFonts w:ascii="Times New Roman" w:hAnsi="Times New Roman" w:cs="Times New Roman"/>
            <w:lang w:val="en-GB"/>
          </w:rPr>
          <w:t>’</w:t>
        </w:r>
      </w:ins>
      <w:r w:rsidR="00223400" w:rsidRPr="00485E07">
        <w:rPr>
          <w:rFonts w:ascii="Times New Roman" w:hAnsi="Times New Roman" w:cs="Times New Roman"/>
          <w:lang w:val="en-GB"/>
        </w:rPr>
        <w:t xml:space="preserve"> cavities</w:t>
      </w:r>
      <w:r w:rsidR="00293996" w:rsidRPr="00485E07">
        <w:rPr>
          <w:rFonts w:ascii="Times New Roman" w:hAnsi="Times New Roman" w:cs="Times New Roman"/>
        </w:rPr>
        <w:fldChar w:fldCharType="begin">
          <w:fldData xml:space="preserve">PEVuZE5vdGU+PENpdGU+PEF1dGhvcj5CZXJuYXJkPC9BdXRob3I+PFllYXI+MjAxODwvWWVhcj48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</w:fldData>
        </w:fldChar>
      </w:r>
      <w:r w:rsidR="006A4549">
        <w:rPr>
          <w:rFonts w:ascii="Times New Roman" w:hAnsi="Times New Roman" w:cs="Times New Roman"/>
        </w:rPr>
        <w:instrText xml:space="preserve"> ADDIN EN.CITE </w:instrText>
      </w:r>
      <w:r w:rsidR="006A4549">
        <w:rPr>
          <w:rFonts w:ascii="Times New Roman" w:hAnsi="Times New Roman" w:cs="Times New Roman"/>
        </w:rPr>
        <w:fldChar w:fldCharType="begin">
          <w:fldData xml:space="preserve">PEVuZE5vdGU+PENpdGU+PEF1dGhvcj5CZXJuYXJkPC9BdXRob3I+PFllYXI+MjAxODwvWWVhcj48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</w:fldData>
        </w:fldChar>
      </w:r>
      <w:r w:rsidR="006A4549">
        <w:rPr>
          <w:rFonts w:ascii="Times New Roman" w:hAnsi="Times New Roman" w:cs="Times New Roman"/>
        </w:rPr>
        <w:instrText xml:space="preserve"> ADDIN EN.CITE.DATA </w:instrText>
      </w:r>
      <w:r w:rsidR="006A4549">
        <w:rPr>
          <w:rFonts w:ascii="Times New Roman" w:hAnsi="Times New Roman" w:cs="Times New Roman"/>
        </w:rPr>
      </w:r>
      <w:r w:rsidR="006A4549">
        <w:rPr>
          <w:rFonts w:ascii="Times New Roman" w:hAnsi="Times New Roman" w:cs="Times New Roman"/>
        </w:rPr>
        <w:fldChar w:fldCharType="end"/>
      </w:r>
      <w:r w:rsidR="00293996" w:rsidRPr="00485E07">
        <w:rPr>
          <w:rFonts w:ascii="Times New Roman" w:hAnsi="Times New Roman" w:cs="Times New Roman"/>
        </w:rPr>
      </w:r>
      <w:r w:rsidR="00293996" w:rsidRPr="00485E07">
        <w:rPr>
          <w:rFonts w:ascii="Times New Roman" w:hAnsi="Times New Roman" w:cs="Times New Roman"/>
        </w:rPr>
        <w:fldChar w:fldCharType="separate"/>
      </w:r>
      <w:r w:rsidR="006A4549" w:rsidRPr="006A4549">
        <w:rPr>
          <w:rFonts w:ascii="Times New Roman" w:hAnsi="Times New Roman" w:cs="Times New Roman"/>
          <w:noProof/>
          <w:vertAlign w:val="superscript"/>
        </w:rPr>
        <w:t>13,30</w:t>
      </w:r>
      <w:r w:rsidR="00293996" w:rsidRPr="00485E07">
        <w:rPr>
          <w:rFonts w:ascii="Times New Roman" w:hAnsi="Times New Roman" w:cs="Times New Roman"/>
        </w:rPr>
        <w:fldChar w:fldCharType="end"/>
      </w:r>
      <w:r w:rsidR="00F74765" w:rsidRPr="00485E07">
        <w:rPr>
          <w:rFonts w:ascii="Times New Roman" w:hAnsi="Times New Roman" w:cs="Times New Roman"/>
          <w:lang w:val="en-GB"/>
        </w:rPr>
        <w:t xml:space="preserve">, </w:t>
      </w:r>
      <w:r w:rsidR="00347169" w:rsidRPr="00485E07">
        <w:rPr>
          <w:rFonts w:ascii="Times New Roman" w:hAnsi="Times New Roman" w:cs="Times New Roman"/>
          <w:lang w:val="en-GB"/>
        </w:rPr>
        <w:t xml:space="preserve">which includes </w:t>
      </w:r>
      <w:r w:rsidR="00F74765" w:rsidRPr="00485E07">
        <w:rPr>
          <w:rFonts w:ascii="Times New Roman" w:hAnsi="Times New Roman" w:cs="Times New Roman"/>
          <w:lang w:val="en-GB"/>
        </w:rPr>
        <w:t>the LV</w:t>
      </w:r>
      <w:r w:rsidR="007E4C49" w:rsidRPr="00485E07">
        <w:rPr>
          <w:rFonts w:ascii="Times New Roman" w:hAnsi="Times New Roman" w:cs="Times New Roman"/>
          <w:lang w:val="en-GB"/>
        </w:rPr>
        <w:t xml:space="preserve"> wall</w:t>
      </w:r>
      <w:r w:rsidR="00F74765" w:rsidRPr="00485E07">
        <w:rPr>
          <w:rFonts w:ascii="Times New Roman" w:hAnsi="Times New Roman" w:cs="Times New Roman"/>
          <w:lang w:val="en-GB"/>
        </w:rPr>
        <w:t xml:space="preserve">. </w:t>
      </w:r>
      <w:r w:rsidR="00935908" w:rsidRPr="00485E07">
        <w:rPr>
          <w:rFonts w:ascii="Times New Roman" w:hAnsi="Times New Roman" w:cs="Times New Roman"/>
          <w:lang w:val="en-GB"/>
        </w:rPr>
        <w:t xml:space="preserve">Similar to our study, state-of-the-art bi-ventricular segmentation approaches utilize </w:t>
      </w:r>
      <w:r w:rsidR="00842517" w:rsidRPr="00485E07">
        <w:rPr>
          <w:rFonts w:ascii="Times New Roman" w:hAnsi="Times New Roman" w:cs="Times New Roman"/>
          <w:lang w:val="en-GB"/>
        </w:rPr>
        <w:t>enhanced variants of U-Net</w:t>
      </w:r>
      <w:r w:rsidR="00BD3A26" w:rsidRPr="00485E07">
        <w:rPr>
          <w:rFonts w:ascii="Times New Roman" w:hAnsi="Times New Roman" w:cs="Times New Roman"/>
          <w:noProof/>
        </w:rPr>
        <w:fldChar w:fldCharType="begin"/>
      </w:r>
      <w:r w:rsidR="006A4549">
        <w:rPr>
          <w:rFonts w:ascii="Times New Roman" w:hAnsi="Times New Roman" w:cs="Times New Roman"/>
          <w:noProof/>
        </w:rPr>
        <w:instrText xml:space="preserve"> ADDIN EN.CITE &lt;EndNote&gt;&lt;Cite&gt;&lt;Author&gt;Li&lt;/Author&gt;&lt;Year&gt;2018&lt;/Year&gt;&lt;RecNum&gt;20&lt;/RecNum&gt;&lt;DisplayText&gt;&lt;style face="superscript"&gt;18,31&lt;/style&gt;&lt;/DisplayText&gt;&lt;record&gt;&lt;rec-number&gt;20&lt;/rec-number&gt;&lt;foreign-keys&gt;&lt;key app="EN" db-id="pxd2w5zeeaz0auepfrrpwzdc9v0zpraeezfz" timestamp="1560906698"&gt;20&lt;/key&gt;&lt;/foreign-keys&gt;&lt;ref-type name="Conference Proceedings"&gt;10&lt;/ref-type&gt;&lt;contributors&gt;&lt;authors&gt;&lt;author&gt;Li, Caizi&lt;/author&gt;&lt;author&gt;Tong, Qianqian&lt;/author&gt;&lt;author&gt;Liao, Xiangyun&lt;/author&gt;&lt;author&gt;Si, Weixin&lt;/author&gt;&lt;author&gt;Sun, Yinzi&lt;/author&gt;&lt;author&gt;Wang, Qiong&lt;/author&gt;&lt;author&gt;Heng, Pheng-Ann&lt;/author&gt;&lt;/authors&gt;&lt;/contributors&gt;&lt;titles&gt;&lt;title&gt;Attention based hierarchical aggregation network for 3D left atrial segmentation&lt;/title&gt;&lt;secondary-title&gt;International Workshop on Statistical Atlases and Computational Models of the Heart&lt;/secondary-title&gt;&lt;/titles&gt;&lt;pages&gt;255-264&lt;/pages&gt;&lt;dates&gt;&lt;year&gt;2018&lt;/year&gt;&lt;/dates&gt;&lt;publisher&gt;Springer&lt;/publisher&gt;&lt;urls&gt;&lt;/urls&gt;&lt;/record&gt;&lt;/Cite&gt;&lt;Cite&gt;&lt;Author&gt;Xiong&lt;/Author&gt;&lt;Year&gt;2018&lt;/Year&gt;&lt;RecNum&gt;86&lt;/RecNum&gt;&lt;record&gt;&lt;rec-number&gt;86&lt;/rec-number&gt;&lt;foreign-keys&gt;&lt;key app="EN" db-id="esp9pvwpfez9fmedsto5r9edftzzw22wd5vf" timestamp="1630827068"&gt;86&lt;/key&gt;&lt;/foreign-keys&gt;&lt;ref-type name="Journal Article"&gt;17&lt;/ref-type&gt;&lt;contributors&gt;&lt;authors&gt;&lt;author&gt;Xiong, Zhaohan&lt;/author&gt;&lt;author&gt;Fedorov, Vadim V&lt;/author&gt;&lt;author&gt;Fu, Xiaohang&lt;/author&gt;&lt;author&gt;Cheng, Elizabeth&lt;/author&gt;&lt;author&gt;Macleod, Rob&lt;/author&gt;&lt;author&gt;Zhao, Jichao&lt;/author&gt;&lt;/authors&gt;&lt;/contributors&gt;&lt;titles&gt;&lt;title&gt;Fully automatic left atrium segmentation from late gadolinium enhanced magnetic resonance imaging using a dual fully convolutional neural network&lt;/title&gt;&lt;secondary-title&gt;IEEE transactions on medical imaging&lt;/secondary-title&gt;&lt;/titles&gt;&lt;periodical&gt;&lt;full-title&gt;IEEE transactions on medical imaging&lt;/full-title&gt;&lt;/periodical&gt;&lt;pages&gt;515-524&lt;/pages&gt;&lt;volume&gt;38&lt;/volume&gt;&lt;number&gt;2&lt;/number&gt;&lt;dates&gt;&lt;year&gt;2018&lt;/year&gt;&lt;/dates&gt;&lt;isbn&gt;0278-0062&lt;/isbn&gt;&lt;urls&gt;&lt;/urls&gt;&lt;/record&gt;&lt;/Cite&gt;&lt;/EndNote&gt;</w:instrText>
      </w:r>
      <w:r w:rsidR="00BD3A26" w:rsidRPr="00485E07">
        <w:rPr>
          <w:rFonts w:ascii="Times New Roman" w:hAnsi="Times New Roman" w:cs="Times New Roman"/>
          <w:noProof/>
        </w:rPr>
        <w:fldChar w:fldCharType="separate"/>
      </w:r>
      <w:r w:rsidR="006A4549" w:rsidRPr="006A4549">
        <w:rPr>
          <w:rFonts w:ascii="Times New Roman" w:hAnsi="Times New Roman" w:cs="Times New Roman"/>
          <w:noProof/>
          <w:vertAlign w:val="superscript"/>
        </w:rPr>
        <w:t>18,31</w:t>
      </w:r>
      <w:r w:rsidR="00BD3A26" w:rsidRPr="00485E07">
        <w:rPr>
          <w:rFonts w:ascii="Times New Roman" w:hAnsi="Times New Roman" w:cs="Times New Roman"/>
          <w:noProof/>
        </w:rPr>
        <w:fldChar w:fldCharType="end"/>
      </w:r>
      <w:r w:rsidR="00842517" w:rsidRPr="00485E07">
        <w:rPr>
          <w:rFonts w:ascii="Times New Roman" w:hAnsi="Times New Roman" w:cs="Times New Roman"/>
          <w:lang w:val="en-GB"/>
        </w:rPr>
        <w:t xml:space="preserve">, with the use of </w:t>
      </w:r>
      <w:r w:rsidR="00C32222" w:rsidRPr="00276084">
        <w:rPr>
          <w:rFonts w:ascii="Times New Roman" w:hAnsi="Times New Roman" w:cs="Times New Roman"/>
          <w:lang w:val="en-GB"/>
        </w:rPr>
        <w:t>the two-</w:t>
      </w:r>
      <w:r w:rsidR="00842517" w:rsidRPr="00276084">
        <w:rPr>
          <w:rFonts w:ascii="Times New Roman" w:hAnsi="Times New Roman" w:cs="Times New Roman"/>
          <w:lang w:val="en-GB"/>
        </w:rPr>
        <w:t>CNN</w:t>
      </w:r>
      <w:r w:rsidR="00C32222" w:rsidRPr="00276084">
        <w:rPr>
          <w:rFonts w:ascii="Times New Roman" w:hAnsi="Times New Roman" w:cs="Times New Roman"/>
          <w:lang w:val="en-GB"/>
        </w:rPr>
        <w:t xml:space="preserve"> configuration</w:t>
      </w:r>
      <w:r w:rsidR="00842517" w:rsidRPr="00276084">
        <w:rPr>
          <w:rFonts w:ascii="Times New Roman" w:hAnsi="Times New Roman" w:cs="Times New Roman"/>
          <w:lang w:val="en-GB"/>
        </w:rPr>
        <w:t xml:space="preserve"> becoming popular in recent years</w:t>
      </w:r>
      <w:r w:rsidR="00BC7322" w:rsidRPr="00276084">
        <w:rPr>
          <w:rFonts w:ascii="Times New Roman" w:hAnsi="Times New Roman" w:cs="Times New Roman"/>
          <w:lang w:val="en-GB"/>
        </w:rPr>
        <w:fldChar w:fldCharType="begin"/>
      </w:r>
      <w:r w:rsidR="006A4549">
        <w:rPr>
          <w:rFonts w:ascii="Times New Roman" w:hAnsi="Times New Roman" w:cs="Times New Roman"/>
          <w:lang w:val="en-GB"/>
        </w:rPr>
        <w:instrText xml:space="preserve"> ADDIN EN.CITE &lt;EndNote&gt;&lt;Cite&gt;&lt;Author&gt;Zhuang&lt;/Author&gt;&lt;Year&gt;2020&lt;/Year&gt;&lt;RecNum&gt;84&lt;/RecNum&gt;&lt;DisplayText&gt;&lt;style face="superscript"&gt;30,32&lt;/style&gt;&lt;/DisplayText&gt;&lt;record&gt;&lt;rec-number&gt;84&lt;/rec-number&gt;&lt;foreign-keys&gt;&lt;key app="EN" db-id="esp9pvwpfez9fmedsto5r9edftzzw22wd5vf" timestamp="1630826483"&gt;84&lt;/key&gt;&lt;/foreign-keys&gt;&lt;ref-type name="Journal Article"&gt;17&lt;/ref-type&gt;&lt;contributors&gt;&lt;authors&gt;&lt;author&gt;Zhuang, Xiahai&lt;/author&gt;&lt;author&gt;Xu, Jiahang&lt;/author&gt;&lt;author&gt;Luo, Xinzhe&lt;/author&gt;&lt;author&gt;Chen, Chen&lt;/author&gt;&lt;author&gt;Ouyang, Cheng&lt;/author&gt;&lt;author&gt;Rueckert, Daniel&lt;/author&gt;&lt;author&gt;Campello, Victor M&lt;/author&gt;&lt;author&gt;Lekadir, Karim&lt;/author&gt;&lt;author&gt;Vesal, Sulaiman&lt;/author&gt;&lt;author&gt;RaviKumar, Nishant&lt;/author&gt;&lt;/authors&gt;&lt;/contributors&gt;&lt;titles&gt;&lt;title&gt;Cardiac segmentation on late gadolinium enhancement MRI: a benchmark study from multi-sequence cardiac MR segmentation challenge&lt;/title&gt;&lt;secondary-title&gt;arXiv preprint arXiv:2006.12434&lt;/secondary-title&gt;&lt;/titles&gt;&lt;periodical&gt;&lt;full-title&gt;arXiv preprint arXiv:2006.12434&lt;/full-title&gt;&lt;/periodical&gt;&lt;dates&gt;&lt;year&gt;2020&lt;/year&gt;&lt;/dates&gt;&lt;urls&gt;&lt;/urls&gt;&lt;/record&gt;&lt;/Cite&gt;&lt;Cite&gt;&lt;Author&gt;Isensee&lt;/Author&gt;&lt;Year&gt;2017&lt;/Year&gt;&lt;RecNum&gt;85&lt;/RecNum&gt;&lt;record&gt;&lt;rec-number&gt;85&lt;/rec-number&gt;&lt;foreign-keys&gt;&lt;key app="EN" db-id="esp9pvwpfez9fmedsto5r9edftzzw22wd5vf" timestamp="1630826876"&gt;85&lt;/key&gt;&lt;/foreign-keys&gt;&lt;ref-type name="Conference Proceedings"&gt;10&lt;/ref-type&gt;&lt;contributors&gt;&lt;authors&gt;&lt;author&gt;Isensee, Fabian&lt;/author&gt;&lt;author&gt;Jaeger, Paul F&lt;/author&gt;&lt;author&gt;Full, Peter M&lt;/author&gt;&lt;author&gt;Wolf, Ivo&lt;/author&gt;&lt;author&gt;Engelhardt, Sandy&lt;/author&gt;&lt;author&gt;Maier-Hein, Klaus H&lt;/author&gt;&lt;/authors&gt;&lt;/contributors&gt;&lt;titles&gt;&lt;title&gt;Automatic cardiac disease assessment on cine-MRI via time-series segmentation and domain specific features&lt;/title&gt;&lt;secondary-title&gt;International workshop on statistical atlases and computational models of the heart&lt;/secondary-title&gt;&lt;/titles&gt;&lt;pages&gt;120-129&lt;/pages&gt;&lt;dates&gt;&lt;year&gt;2017&lt;/year&gt;&lt;/dates&gt;&lt;publisher&gt;Springer&lt;/publisher&gt;&lt;urls&gt;&lt;/urls&gt;&lt;/record&gt;&lt;/Cite&gt;&lt;/EndNote&gt;</w:instrText>
      </w:r>
      <w:r w:rsidR="00BC7322" w:rsidRPr="00276084">
        <w:rPr>
          <w:rFonts w:ascii="Times New Roman" w:hAnsi="Times New Roman" w:cs="Times New Roman"/>
          <w:lang w:val="en-GB"/>
        </w:rPr>
        <w:fldChar w:fldCharType="separate"/>
      </w:r>
      <w:r w:rsidR="006A4549" w:rsidRPr="006A4549">
        <w:rPr>
          <w:rFonts w:ascii="Times New Roman" w:hAnsi="Times New Roman" w:cs="Times New Roman"/>
          <w:noProof/>
          <w:vertAlign w:val="superscript"/>
          <w:lang w:val="en-GB"/>
        </w:rPr>
        <w:t>30,32</w:t>
      </w:r>
      <w:r w:rsidR="00BC7322" w:rsidRPr="00276084">
        <w:rPr>
          <w:rFonts w:ascii="Times New Roman" w:hAnsi="Times New Roman" w:cs="Times New Roman"/>
          <w:lang w:val="en-GB"/>
        </w:rPr>
        <w:fldChar w:fldCharType="end"/>
      </w:r>
      <w:r w:rsidR="00842517" w:rsidRPr="00276084">
        <w:rPr>
          <w:rFonts w:ascii="Times New Roman" w:hAnsi="Times New Roman" w:cs="Times New Roman"/>
          <w:lang w:val="en-GB"/>
        </w:rPr>
        <w:t>.</w:t>
      </w:r>
      <w:r w:rsidR="004F5A1A" w:rsidRPr="00276084">
        <w:rPr>
          <w:rFonts w:ascii="Times New Roman" w:hAnsi="Times New Roman" w:cs="Times New Roman"/>
          <w:lang w:val="en-GB"/>
        </w:rPr>
        <w:t xml:space="preserve"> I</w:t>
      </w:r>
      <w:r w:rsidR="006111F2" w:rsidRPr="00276084">
        <w:rPr>
          <w:rFonts w:ascii="Times New Roman" w:hAnsi="Times New Roman" w:cs="Times New Roman"/>
          <w:lang w:val="en-GB"/>
        </w:rPr>
        <w:t>n contrast, a</w:t>
      </w:r>
      <w:r w:rsidR="00AE4809" w:rsidRPr="00276084">
        <w:rPr>
          <w:rFonts w:ascii="Times New Roman" w:hAnsi="Times New Roman" w:cs="Times New Roman"/>
          <w:lang w:val="en-GB"/>
        </w:rPr>
        <w:t xml:space="preserve">trial segmentation </w:t>
      </w:r>
      <w:r w:rsidR="000A72E5" w:rsidRPr="00276084">
        <w:rPr>
          <w:rFonts w:ascii="Times New Roman" w:hAnsi="Times New Roman" w:cs="Times New Roman"/>
          <w:lang w:val="en-GB"/>
        </w:rPr>
        <w:t xml:space="preserve">has been investigated in </w:t>
      </w:r>
      <w:r w:rsidR="001E272F" w:rsidRPr="00276084">
        <w:rPr>
          <w:rFonts w:ascii="Times New Roman" w:hAnsi="Times New Roman" w:cs="Times New Roman"/>
          <w:lang w:val="en-GB"/>
        </w:rPr>
        <w:t>significantly</w:t>
      </w:r>
      <w:r w:rsidR="000A72E5" w:rsidRPr="00276084">
        <w:rPr>
          <w:rFonts w:ascii="Times New Roman" w:hAnsi="Times New Roman" w:cs="Times New Roman"/>
          <w:lang w:val="en-GB"/>
        </w:rPr>
        <w:t xml:space="preserve"> fewer studies</w:t>
      </w:r>
      <w:r w:rsidR="002664C6" w:rsidRPr="00276084">
        <w:rPr>
          <w:rFonts w:ascii="Times New Roman" w:hAnsi="Times New Roman" w:cs="Times New Roman"/>
          <w:lang w:val="en-GB"/>
        </w:rPr>
        <w:t>,</w:t>
      </w:r>
      <w:r w:rsidR="00F448CD" w:rsidRPr="00276084">
        <w:rPr>
          <w:rFonts w:ascii="Times New Roman" w:hAnsi="Times New Roman" w:cs="Times New Roman"/>
          <w:lang w:val="en-GB"/>
        </w:rPr>
        <w:t xml:space="preserve"> </w:t>
      </w:r>
      <w:r w:rsidR="002664C6" w:rsidRPr="00276084">
        <w:rPr>
          <w:rFonts w:ascii="Times New Roman" w:hAnsi="Times New Roman" w:cs="Times New Roman"/>
          <w:lang w:val="en-GB"/>
        </w:rPr>
        <w:t>mostly focusing</w:t>
      </w:r>
      <w:r w:rsidR="00F448CD" w:rsidRPr="00276084">
        <w:rPr>
          <w:rFonts w:ascii="Times New Roman" w:hAnsi="Times New Roman" w:cs="Times New Roman"/>
          <w:lang w:val="en-GB"/>
        </w:rPr>
        <w:t xml:space="preserve"> on the LA</w:t>
      </w:r>
      <w:r w:rsidR="008071BB" w:rsidRPr="00276084">
        <w:rPr>
          <w:rFonts w:ascii="Times New Roman" w:hAnsi="Times New Roman" w:cs="Times New Roman"/>
          <w:lang w:val="en-GB"/>
        </w:rPr>
        <w:t>.</w:t>
      </w:r>
      <w:r w:rsidR="00C12AF4" w:rsidRPr="00276084">
        <w:rPr>
          <w:rFonts w:ascii="Times New Roman" w:hAnsi="Times New Roman" w:cs="Times New Roman"/>
          <w:lang w:val="en-GB"/>
        </w:rPr>
        <w:t xml:space="preserve"> </w:t>
      </w:r>
      <w:r w:rsidR="008071BB" w:rsidRPr="00276084">
        <w:rPr>
          <w:rFonts w:ascii="Times New Roman" w:hAnsi="Times New Roman" w:cs="Times New Roman"/>
          <w:lang w:val="en-GB"/>
        </w:rPr>
        <w:t>P</w:t>
      </w:r>
      <w:r w:rsidR="00C12AF4" w:rsidRPr="00276084">
        <w:rPr>
          <w:rFonts w:ascii="Times New Roman" w:hAnsi="Times New Roman" w:cs="Times New Roman"/>
          <w:lang w:val="en-GB"/>
        </w:rPr>
        <w:t xml:space="preserve">revailing </w:t>
      </w:r>
      <w:r w:rsidR="004F1C3D" w:rsidRPr="00276084">
        <w:rPr>
          <w:rFonts w:ascii="Times New Roman" w:hAnsi="Times New Roman" w:cs="Times New Roman"/>
          <w:lang w:val="en-GB"/>
        </w:rPr>
        <w:t xml:space="preserve">methods </w:t>
      </w:r>
      <w:r w:rsidR="00797DBB" w:rsidRPr="00276084">
        <w:rPr>
          <w:rFonts w:ascii="Times New Roman" w:hAnsi="Times New Roman" w:cs="Times New Roman"/>
          <w:lang w:val="en-GB"/>
        </w:rPr>
        <w:t>involve</w:t>
      </w:r>
      <w:r w:rsidR="0073067C" w:rsidRPr="00276084">
        <w:rPr>
          <w:rFonts w:ascii="Times New Roman" w:hAnsi="Times New Roman" w:cs="Times New Roman"/>
          <w:lang w:val="en-GB"/>
        </w:rPr>
        <w:t xml:space="preserve"> extensive</w:t>
      </w:r>
      <w:r w:rsidR="00B51E51" w:rsidRPr="00276084">
        <w:rPr>
          <w:rFonts w:ascii="Times New Roman" w:hAnsi="Times New Roman" w:cs="Times New Roman"/>
          <w:lang w:val="en-GB"/>
        </w:rPr>
        <w:t xml:space="preserve"> hyper-parameter tuning of U-Net based architectures </w:t>
      </w:r>
      <w:r w:rsidR="008071BB" w:rsidRPr="00276084">
        <w:rPr>
          <w:rFonts w:ascii="Times New Roman" w:hAnsi="Times New Roman" w:cs="Times New Roman"/>
          <w:lang w:val="en-GB"/>
        </w:rPr>
        <w:t xml:space="preserve">to account for the increased difficulty of segmenting the more morphologically complex </w:t>
      </w:r>
      <w:r w:rsidR="00CB165F" w:rsidRPr="00276084">
        <w:rPr>
          <w:rFonts w:ascii="Times New Roman" w:hAnsi="Times New Roman" w:cs="Times New Roman"/>
          <w:lang w:val="en-GB"/>
        </w:rPr>
        <w:t>LA</w:t>
      </w:r>
      <w:r w:rsidR="00546B8E">
        <w:rPr>
          <w:rFonts w:ascii="Times New Roman" w:hAnsi="Times New Roman" w:cs="Times New Roman"/>
          <w:lang w:val="en-GB"/>
        </w:rPr>
        <w:t xml:space="preserve"> cavity</w:t>
      </w:r>
      <w:r w:rsidR="0028748B" w:rsidRPr="00276084">
        <w:rPr>
          <w:rFonts w:ascii="Times New Roman" w:hAnsi="Times New Roman" w:cs="Times New Roman"/>
          <w:lang w:val="en-GB"/>
        </w:rPr>
        <w:fldChar w:fldCharType="begin"/>
      </w:r>
      <w:r w:rsidR="0028748B" w:rsidRPr="00276084">
        <w:rPr>
          <w:rFonts w:ascii="Times New Roman" w:hAnsi="Times New Roman" w:cs="Times New Roman"/>
          <w:lang w:val="en-GB"/>
        </w:rPr>
        <w:instrText xml:space="preserve"> ADDIN EN.CITE &lt;EndNote&gt;&lt;Cite&gt;&lt;Author&gt;Xiong&lt;/Author&gt;&lt;Year&gt;2021&lt;/Year&gt;&lt;RecNum&gt;83&lt;/RecNum&gt;&lt;DisplayText&gt;&lt;style face="superscript"&gt;16&lt;/style&gt;&lt;/DisplayText&gt;&lt;record&gt;&lt;rec-number&gt;83&lt;/rec-number&gt;&lt;foreign-keys&gt;&lt;key app="EN" db-id="esp9pvwpfez9fmedsto5r9edftzzw22wd5vf" timestamp="1630826401"&gt;83&lt;/key&gt;&lt;/foreign-keys&gt;&lt;ref-type name="Journal Article"&gt;17&lt;/ref-type&gt;&lt;contributors&gt;&lt;authors&gt;&lt;author&gt;Xiong, Zhaohan&lt;/author&gt;&lt;author&gt;Xia, Qing&lt;/author&gt;&lt;author&gt;Hu, Zhiqiang&lt;/author&gt;&lt;author&gt;Huang, Ning&lt;/author&gt;&lt;author&gt;Bian, Cheng&lt;/author&gt;&lt;author&gt;Zheng, Yefeng&lt;/author&gt;&lt;author&gt;Vesal, Sulaiman&lt;/author&gt;&lt;author&gt;Ravikumar, Nishant&lt;/author&gt;&lt;author&gt;Maier, Andreas&lt;/author&gt;&lt;author&gt;Yang, Xin&lt;/author&gt;&lt;/authors&gt;&lt;/contributors&gt;&lt;titles&gt;&lt;title&gt;A global benchmark of algorithms for segmenting the left atrium from late gadolinium-enhanced cardiac magnetic resonance imaging&lt;/title&gt;&lt;secondary-title&gt;Medical Image Analysis&lt;/secondary-title&gt;&lt;/titles&gt;&lt;periodical&gt;&lt;full-title&gt;Medical Image Analysis&lt;/full-title&gt;&lt;/periodical&gt;&lt;pages&gt;101832&lt;/pages&gt;&lt;volume&gt;67&lt;/volume&gt;&lt;dates&gt;&lt;year&gt;2021&lt;/year&gt;&lt;/dates&gt;&lt;isbn&gt;1361-8415&lt;/isbn&gt;&lt;urls&gt;&lt;/urls&gt;&lt;/record&gt;&lt;/Cite&gt;&lt;/EndNote&gt;</w:instrText>
      </w:r>
      <w:r w:rsidR="0028748B" w:rsidRPr="00276084">
        <w:rPr>
          <w:rFonts w:ascii="Times New Roman" w:hAnsi="Times New Roman" w:cs="Times New Roman"/>
          <w:lang w:val="en-GB"/>
        </w:rPr>
        <w:fldChar w:fldCharType="separate"/>
      </w:r>
      <w:r w:rsidR="0028748B" w:rsidRPr="00276084">
        <w:rPr>
          <w:rFonts w:ascii="Times New Roman" w:hAnsi="Times New Roman" w:cs="Times New Roman"/>
          <w:noProof/>
          <w:vertAlign w:val="superscript"/>
          <w:lang w:val="en-GB"/>
        </w:rPr>
        <w:t>16</w:t>
      </w:r>
      <w:r w:rsidR="0028748B" w:rsidRPr="00276084">
        <w:rPr>
          <w:rFonts w:ascii="Times New Roman" w:hAnsi="Times New Roman" w:cs="Times New Roman"/>
          <w:lang w:val="en-GB"/>
        </w:rPr>
        <w:fldChar w:fldCharType="end"/>
      </w:r>
      <w:r w:rsidR="008A6A8C" w:rsidRPr="00276084">
        <w:rPr>
          <w:rFonts w:ascii="Times New Roman" w:hAnsi="Times New Roman" w:cs="Times New Roman"/>
          <w:lang w:val="en-GB"/>
        </w:rPr>
        <w:t>.</w:t>
      </w:r>
      <w:r w:rsidR="00602D9C" w:rsidRPr="00276084">
        <w:rPr>
          <w:rFonts w:ascii="Times New Roman" w:hAnsi="Times New Roman" w:cs="Times New Roman"/>
          <w:lang w:val="en-GB"/>
        </w:rPr>
        <w:t xml:space="preserve"> </w:t>
      </w:r>
      <w:r w:rsidR="00A42C22">
        <w:rPr>
          <w:rFonts w:ascii="Times New Roman" w:hAnsi="Times New Roman" w:cs="Times New Roman"/>
          <w:lang w:val="en-GB"/>
        </w:rPr>
        <w:t>In this study, t</w:t>
      </w:r>
      <w:r w:rsidR="006A4549">
        <w:rPr>
          <w:rFonts w:ascii="Times New Roman" w:hAnsi="Times New Roman" w:cs="Times New Roman"/>
          <w:lang w:val="en-GB"/>
        </w:rPr>
        <w:t>he segmentation capability of our proposed approach is advantageous</w:t>
      </w:r>
      <w:r w:rsidR="001D6DE1" w:rsidRPr="00276084">
        <w:rPr>
          <w:rFonts w:ascii="Times New Roman" w:hAnsi="Times New Roman" w:cs="Times New Roman"/>
          <w:lang w:val="en-GB"/>
        </w:rPr>
        <w:t xml:space="preserve"> </w:t>
      </w:r>
      <w:r w:rsidR="00A166B8" w:rsidRPr="00276084">
        <w:rPr>
          <w:rFonts w:ascii="Times New Roman" w:hAnsi="Times New Roman" w:cs="Times New Roman"/>
          <w:lang w:val="en-GB"/>
        </w:rPr>
        <w:t xml:space="preserve">as </w:t>
      </w:r>
      <w:r w:rsidR="00810822" w:rsidRPr="00276084">
        <w:rPr>
          <w:rFonts w:ascii="Times New Roman" w:hAnsi="Times New Roman" w:cs="Times New Roman"/>
          <w:lang w:val="en-GB"/>
        </w:rPr>
        <w:t>AtriaNet</w:t>
      </w:r>
      <w:r w:rsidR="005D15CB" w:rsidRPr="00276084">
        <w:rPr>
          <w:rFonts w:ascii="Times New Roman" w:hAnsi="Times New Roman" w:cs="Times New Roman"/>
          <w:lang w:val="en-GB"/>
        </w:rPr>
        <w:t xml:space="preserve"> </w:t>
      </w:r>
      <w:r w:rsidR="00AC7C85" w:rsidRPr="00276084">
        <w:rPr>
          <w:rFonts w:ascii="Times New Roman" w:hAnsi="Times New Roman" w:cs="Times New Roman"/>
          <w:lang w:val="en-GB"/>
        </w:rPr>
        <w:t xml:space="preserve">is one of few </w:t>
      </w:r>
      <w:r w:rsidR="00E84F95">
        <w:rPr>
          <w:rFonts w:ascii="Times New Roman" w:hAnsi="Times New Roman" w:cs="Times New Roman"/>
          <w:lang w:val="en-GB"/>
        </w:rPr>
        <w:t xml:space="preserve">methods </w:t>
      </w:r>
      <w:r w:rsidR="006A1B55" w:rsidRPr="00276084">
        <w:rPr>
          <w:rFonts w:ascii="Times New Roman" w:hAnsi="Times New Roman" w:cs="Times New Roman"/>
          <w:lang w:val="en-GB"/>
        </w:rPr>
        <w:t xml:space="preserve">able </w:t>
      </w:r>
      <w:r w:rsidR="00AC7C85" w:rsidRPr="00276084">
        <w:rPr>
          <w:rFonts w:ascii="Times New Roman" w:hAnsi="Times New Roman" w:cs="Times New Roman"/>
          <w:lang w:val="en-GB"/>
        </w:rPr>
        <w:t xml:space="preserve">to </w:t>
      </w:r>
      <w:r w:rsidR="00417004" w:rsidRPr="00276084">
        <w:rPr>
          <w:rFonts w:ascii="Times New Roman" w:hAnsi="Times New Roman" w:cs="Times New Roman"/>
          <w:lang w:val="en-GB"/>
        </w:rPr>
        <w:t>directly</w:t>
      </w:r>
      <w:r w:rsidR="009C07C8" w:rsidRPr="00276084">
        <w:rPr>
          <w:rFonts w:ascii="Times New Roman" w:hAnsi="Times New Roman" w:cs="Times New Roman"/>
          <w:lang w:val="en-GB"/>
        </w:rPr>
        <w:t xml:space="preserve"> segment the walls of the </w:t>
      </w:r>
      <w:r w:rsidR="00B16C68" w:rsidRPr="00276084">
        <w:rPr>
          <w:rFonts w:ascii="Times New Roman" w:hAnsi="Times New Roman" w:cs="Times New Roman"/>
          <w:lang w:val="en-GB"/>
        </w:rPr>
        <w:t>atrial</w:t>
      </w:r>
      <w:r w:rsidR="00282201" w:rsidRPr="00276084">
        <w:rPr>
          <w:rFonts w:ascii="Times New Roman" w:hAnsi="Times New Roman" w:cs="Times New Roman"/>
          <w:lang w:val="en-GB"/>
        </w:rPr>
        <w:t xml:space="preserve"> chamber</w:t>
      </w:r>
      <w:r w:rsidR="00940C8E" w:rsidRPr="00276084">
        <w:rPr>
          <w:rFonts w:ascii="Times New Roman" w:hAnsi="Times New Roman" w:cs="Times New Roman"/>
          <w:lang w:val="en-GB"/>
        </w:rPr>
        <w:t>s</w:t>
      </w:r>
      <w:r w:rsidR="00A87CC7" w:rsidRPr="00276084">
        <w:rPr>
          <w:rFonts w:ascii="Times New Roman" w:hAnsi="Times New Roman" w:cs="Times New Roman"/>
          <w:lang w:val="en-GB"/>
        </w:rPr>
        <w:t xml:space="preserve">. </w:t>
      </w:r>
      <w:r w:rsidR="0043063A" w:rsidRPr="00276084">
        <w:rPr>
          <w:rFonts w:ascii="Times New Roman" w:hAnsi="Times New Roman" w:cs="Times New Roman"/>
          <w:lang w:val="en-GB"/>
        </w:rPr>
        <w:t>P</w:t>
      </w:r>
      <w:r w:rsidR="008B5C63" w:rsidRPr="00276084">
        <w:rPr>
          <w:rFonts w:ascii="Times New Roman" w:hAnsi="Times New Roman" w:cs="Times New Roman"/>
          <w:lang w:val="en-GB"/>
        </w:rPr>
        <w:t xml:space="preserve">rior studies have mainly focused on cardiac chamber </w:t>
      </w:r>
      <w:r w:rsidR="009D6F75" w:rsidRPr="00276084">
        <w:rPr>
          <w:rFonts w:ascii="Times New Roman" w:hAnsi="Times New Roman" w:cs="Times New Roman"/>
          <w:lang w:val="en-GB"/>
        </w:rPr>
        <w:t xml:space="preserve">cavity segmentation </w:t>
      </w:r>
      <w:r w:rsidR="008B5C63" w:rsidRPr="00276084">
        <w:rPr>
          <w:rFonts w:ascii="Times New Roman" w:hAnsi="Times New Roman" w:cs="Times New Roman"/>
          <w:lang w:val="en-GB"/>
        </w:rPr>
        <w:t>which is sufficient</w:t>
      </w:r>
      <w:r w:rsidR="00906091" w:rsidRPr="00276084">
        <w:rPr>
          <w:rFonts w:ascii="Times New Roman" w:hAnsi="Times New Roman" w:cs="Times New Roman"/>
          <w:lang w:val="en-GB"/>
        </w:rPr>
        <w:t xml:space="preserve"> for calculating chamber measurements</w:t>
      </w:r>
      <w:r w:rsidR="00293996" w:rsidRPr="00276084">
        <w:rPr>
          <w:rFonts w:ascii="Times New Roman" w:hAnsi="Times New Roman" w:cs="Times New Roman"/>
          <w:lang w:val="en-GB"/>
        </w:rPr>
        <w:fldChar w:fldCharType="begin">
          <w:fldData xml:space="preserve">PEVuZE5vdGU+PENpdGU+PEF1dGhvcj5EaXR0cmljaDwvQXV0aG9yPjxZZWFyPjE5OTk8L1llYXI+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</w:fldData>
        </w:fldChar>
      </w:r>
      <w:r w:rsidR="006A4549">
        <w:rPr>
          <w:rFonts w:ascii="Times New Roman" w:hAnsi="Times New Roman" w:cs="Times New Roman"/>
          <w:lang w:val="en-GB"/>
        </w:rPr>
        <w:instrText xml:space="preserve"> ADDIN EN.CITE </w:instrText>
      </w:r>
      <w:r w:rsidR="006A4549">
        <w:rPr>
          <w:rFonts w:ascii="Times New Roman" w:hAnsi="Times New Roman" w:cs="Times New Roman"/>
          <w:lang w:val="en-GB"/>
        </w:rPr>
        <w:fldChar w:fldCharType="begin">
          <w:fldData xml:space="preserve">PEVuZE5vdGU+PENpdGU+PEF1dGhvcj5EaXR0cmljaDwvQXV0aG9yPjxZZWFyPjE5OTk8L1llYXI+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</w:fldData>
        </w:fldChar>
      </w:r>
      <w:r w:rsidR="006A4549">
        <w:rPr>
          <w:rFonts w:ascii="Times New Roman" w:hAnsi="Times New Roman" w:cs="Times New Roman"/>
          <w:lang w:val="en-GB"/>
        </w:rPr>
        <w:instrText xml:space="preserve"> ADDIN EN.CITE.DATA </w:instrText>
      </w:r>
      <w:r w:rsidR="006A4549">
        <w:rPr>
          <w:rFonts w:ascii="Times New Roman" w:hAnsi="Times New Roman" w:cs="Times New Roman"/>
          <w:lang w:val="en-GB"/>
        </w:rPr>
      </w:r>
      <w:r w:rsidR="006A4549">
        <w:rPr>
          <w:rFonts w:ascii="Times New Roman" w:hAnsi="Times New Roman" w:cs="Times New Roman"/>
          <w:lang w:val="en-GB"/>
        </w:rPr>
        <w:fldChar w:fldCharType="end"/>
      </w:r>
      <w:r w:rsidR="00293996" w:rsidRPr="00276084">
        <w:rPr>
          <w:rFonts w:ascii="Times New Roman" w:hAnsi="Times New Roman" w:cs="Times New Roman"/>
          <w:lang w:val="en-GB"/>
        </w:rPr>
      </w:r>
      <w:r w:rsidR="00293996" w:rsidRPr="00276084">
        <w:rPr>
          <w:rFonts w:ascii="Times New Roman" w:hAnsi="Times New Roman" w:cs="Times New Roman"/>
          <w:lang w:val="en-GB"/>
        </w:rPr>
        <w:fldChar w:fldCharType="separate"/>
      </w:r>
      <w:r w:rsidR="006A4549" w:rsidRPr="006A4549">
        <w:rPr>
          <w:rFonts w:ascii="Times New Roman" w:hAnsi="Times New Roman" w:cs="Times New Roman"/>
          <w:noProof/>
          <w:vertAlign w:val="superscript"/>
          <w:lang w:val="en-GB"/>
        </w:rPr>
        <w:t>33,34</w:t>
      </w:r>
      <w:r w:rsidR="00293996" w:rsidRPr="00276084">
        <w:rPr>
          <w:rFonts w:ascii="Times New Roman" w:hAnsi="Times New Roman" w:cs="Times New Roman"/>
          <w:lang w:val="en-GB"/>
        </w:rPr>
        <w:fldChar w:fldCharType="end"/>
      </w:r>
      <w:r w:rsidR="0043063A" w:rsidRPr="00276084">
        <w:rPr>
          <w:rFonts w:ascii="Times New Roman" w:hAnsi="Times New Roman" w:cs="Times New Roman"/>
          <w:lang w:val="en-GB"/>
        </w:rPr>
        <w:t>.</w:t>
      </w:r>
      <w:r w:rsidR="00416E94" w:rsidRPr="00276084">
        <w:rPr>
          <w:rFonts w:ascii="Times New Roman" w:hAnsi="Times New Roman" w:cs="Times New Roman"/>
          <w:lang w:val="en-GB"/>
        </w:rPr>
        <w:t xml:space="preserve"> However, </w:t>
      </w:r>
      <w:r w:rsidR="00DE2DE3" w:rsidRPr="00276084">
        <w:rPr>
          <w:rFonts w:ascii="Times New Roman" w:hAnsi="Times New Roman" w:cs="Times New Roman"/>
          <w:lang w:val="en-GB"/>
        </w:rPr>
        <w:t xml:space="preserve">the </w:t>
      </w:r>
      <w:r w:rsidR="0089016F" w:rsidRPr="00276084">
        <w:rPr>
          <w:rFonts w:ascii="Times New Roman" w:hAnsi="Times New Roman" w:cs="Times New Roman"/>
          <w:lang w:val="en-GB"/>
        </w:rPr>
        <w:t xml:space="preserve">fibrosis </w:t>
      </w:r>
      <w:r w:rsidR="00530D00" w:rsidRPr="00276084">
        <w:rPr>
          <w:rFonts w:ascii="Times New Roman" w:hAnsi="Times New Roman" w:cs="Times New Roman"/>
          <w:lang w:val="en-GB"/>
        </w:rPr>
        <w:t xml:space="preserve">distribution </w:t>
      </w:r>
      <w:r w:rsidR="0089016F" w:rsidRPr="00276084">
        <w:rPr>
          <w:rFonts w:ascii="Times New Roman" w:hAnsi="Times New Roman" w:cs="Times New Roman"/>
          <w:lang w:val="en-GB"/>
        </w:rPr>
        <w:t xml:space="preserve">and wall thickness variation which </w:t>
      </w:r>
      <w:r w:rsidR="00C060C7">
        <w:rPr>
          <w:rFonts w:ascii="Times New Roman" w:hAnsi="Times New Roman" w:cs="Times New Roman"/>
          <w:lang w:val="en-GB"/>
        </w:rPr>
        <w:t>are the key factors of dictating</w:t>
      </w:r>
      <w:r w:rsidR="007A0BEA" w:rsidRPr="00276084">
        <w:rPr>
          <w:rFonts w:ascii="Times New Roman" w:hAnsi="Times New Roman" w:cs="Times New Roman"/>
          <w:lang w:val="en-GB"/>
        </w:rPr>
        <w:t xml:space="preserve"> patient stratification and treatment planning</w:t>
      </w:r>
      <w:r w:rsidR="00293996" w:rsidRPr="00276084">
        <w:rPr>
          <w:rFonts w:ascii="Times New Roman" w:hAnsi="Times New Roman" w:cs="Times New Roman"/>
          <w:lang w:val="en-GB"/>
        </w:rPr>
        <w:fldChar w:fldCharType="begin"/>
      </w:r>
      <w:r w:rsidR="006A4549">
        <w:rPr>
          <w:rFonts w:ascii="Times New Roman" w:hAnsi="Times New Roman" w:cs="Times New Roman"/>
          <w:lang w:val="en-GB"/>
        </w:rPr>
        <w:instrText xml:space="preserve"> ADDIN EN.CITE &lt;EndNote&gt;&lt;Cite&gt;&lt;Author&gt;Burstein&lt;/Author&gt;&lt;Year&gt;2008&lt;/Year&gt;&lt;RecNum&gt;81&lt;/RecNum&gt;&lt;DisplayText&gt;&lt;style face="superscript"&gt;35,36&lt;/style&gt;&lt;/DisplayText&gt;&lt;record&gt;&lt;rec-number&gt;81&lt;/rec-number&gt;&lt;foreign-keys&gt;&lt;key app="EN" db-id="esp9pvwpfez9fmedsto5r9edftzzw22wd5vf" timestamp="1630826308"&gt;81&lt;/key&gt;&lt;/foreign-keys&gt;&lt;ref-type name="Journal Article"&gt;17&lt;/ref-type&gt;&lt;contributors&gt;&lt;authors&gt;&lt;author&gt;Burstein, Brett&lt;/author&gt;&lt;author&gt;Nattel, Stanley&lt;/author&gt;&lt;/authors&gt;&lt;/contributors&gt;&lt;titles&gt;&lt;title&gt;Atrial fibrosis: mechanisms and clinical relevance in atrial fibrillation&lt;/title&gt;&lt;secondary-title&gt;Journal of the American College of Cardiology&lt;/secondary-title&gt;&lt;/titles&gt;&lt;periodical&gt;&lt;full-title&gt;Journal of the American College of Cardiology&lt;/full-title&gt;&lt;/periodical&gt;&lt;pages&gt;802-809&lt;/pages&gt;&lt;volume&gt;51&lt;/volume&gt;&lt;number&gt;8&lt;/number&gt;&lt;dates&gt;&lt;year&gt;2008&lt;/year&gt;&lt;/dates&gt;&lt;isbn&gt;0735-1097&lt;/isbn&gt;&lt;urls&gt;&lt;/urls&gt;&lt;/record&gt;&lt;/Cite&gt;&lt;Cite&gt;&lt;Author&gt;Yamazaki&lt;/Author&gt;&lt;Year&gt;2012&lt;/Year&gt;&lt;RecNum&gt;82&lt;/RecNum&gt;&lt;record&gt;&lt;rec-number&gt;82&lt;/rec-number&gt;&lt;foreign-keys&gt;&lt;key app="EN" db-id="esp9pvwpfez9fmedsto5r9edftzzw22wd5vf" timestamp="1630826341"&gt;82&lt;/key&gt;&lt;/foreign-keys&gt;&lt;ref-type name="Journal Article"&gt;17&lt;/ref-type&gt;&lt;contributors&gt;&lt;authors&gt;&lt;author&gt;Yamazaki, Masatoshi&lt;/author&gt;&lt;author&gt;Mironov, Sergey&lt;/author&gt;&lt;author&gt;Taravant, Clément&lt;/author&gt;&lt;author&gt;Brec, Julien&lt;/author&gt;&lt;author&gt;Vaquero, Luis M&lt;/author&gt;&lt;author&gt;Bandaru, Krishna&lt;/author&gt;&lt;author&gt;Avula, Uma Mahesh R&lt;/author&gt;&lt;author&gt;Honjo, Haruo&lt;/author&gt;&lt;author&gt;Kodama, Itsuo&lt;/author&gt;&lt;author&gt;Berenfeld, Omer&lt;/author&gt;&lt;/authors&gt;&lt;/contributors&gt;&lt;titles&gt;&lt;title&gt;Heterogeneous atrial wall thickness and stretch promote scroll waves anchoring during atrial fibrillation&lt;/title&gt;&lt;secondary-title&gt;Cardiovascular research&lt;/secondary-title&gt;&lt;/titles&gt;&lt;periodical&gt;&lt;full-title&gt;Cardiovascular research&lt;/full-title&gt;&lt;/periodical&gt;&lt;pages&gt;48-57&lt;/pages&gt;&lt;volume&gt;94&lt;/volume&gt;&lt;number&gt;1&lt;/number&gt;&lt;dates&gt;&lt;year&gt;2012&lt;/year&gt;&lt;/dates&gt;&lt;isbn&gt;1755-3245&lt;/isbn&gt;&lt;urls&gt;&lt;/urls&gt;&lt;/record&gt;&lt;/Cite&gt;&lt;/EndNote&gt;</w:instrText>
      </w:r>
      <w:r w:rsidR="00293996" w:rsidRPr="00276084">
        <w:rPr>
          <w:rFonts w:ascii="Times New Roman" w:hAnsi="Times New Roman" w:cs="Times New Roman"/>
          <w:lang w:val="en-GB"/>
        </w:rPr>
        <w:fldChar w:fldCharType="separate"/>
      </w:r>
      <w:r w:rsidR="006A4549" w:rsidRPr="006A4549">
        <w:rPr>
          <w:rFonts w:ascii="Times New Roman" w:hAnsi="Times New Roman" w:cs="Times New Roman"/>
          <w:noProof/>
          <w:vertAlign w:val="superscript"/>
          <w:lang w:val="en-GB"/>
        </w:rPr>
        <w:t>35,36</w:t>
      </w:r>
      <w:r w:rsidR="00293996" w:rsidRPr="00276084">
        <w:rPr>
          <w:rFonts w:ascii="Times New Roman" w:hAnsi="Times New Roman" w:cs="Times New Roman"/>
          <w:lang w:val="en-GB"/>
        </w:rPr>
        <w:fldChar w:fldCharType="end"/>
      </w:r>
      <w:r w:rsidR="00293996" w:rsidRPr="00276084">
        <w:rPr>
          <w:rFonts w:ascii="Times New Roman" w:hAnsi="Times New Roman" w:cs="Times New Roman"/>
          <w:lang w:val="en-GB"/>
        </w:rPr>
        <w:t xml:space="preserve"> </w:t>
      </w:r>
      <w:r w:rsidR="0089016F" w:rsidRPr="00276084">
        <w:rPr>
          <w:rFonts w:ascii="Times New Roman" w:hAnsi="Times New Roman" w:cs="Times New Roman"/>
          <w:lang w:val="en-GB"/>
        </w:rPr>
        <w:t xml:space="preserve">can only be extracted </w:t>
      </w:r>
      <w:r w:rsidR="00522E8A" w:rsidRPr="00276084">
        <w:rPr>
          <w:rFonts w:ascii="Times New Roman" w:hAnsi="Times New Roman" w:cs="Times New Roman"/>
          <w:lang w:val="en-GB"/>
        </w:rPr>
        <w:t>from the</w:t>
      </w:r>
      <w:r w:rsidR="0089016F" w:rsidRPr="00276084">
        <w:rPr>
          <w:rFonts w:ascii="Times New Roman" w:hAnsi="Times New Roman" w:cs="Times New Roman"/>
          <w:lang w:val="en-GB"/>
        </w:rPr>
        <w:t xml:space="preserve"> </w:t>
      </w:r>
      <w:r w:rsidR="00522E8A" w:rsidRPr="00276084">
        <w:rPr>
          <w:rFonts w:ascii="Times New Roman" w:hAnsi="Times New Roman" w:cs="Times New Roman"/>
          <w:lang w:val="en-GB"/>
        </w:rPr>
        <w:t xml:space="preserve">delineated </w:t>
      </w:r>
      <w:r w:rsidR="0089016F" w:rsidRPr="00276084">
        <w:rPr>
          <w:rFonts w:ascii="Times New Roman" w:hAnsi="Times New Roman" w:cs="Times New Roman"/>
          <w:lang w:val="en-GB"/>
        </w:rPr>
        <w:t xml:space="preserve">wall tissue. </w:t>
      </w:r>
      <w:r w:rsidR="00293996" w:rsidRPr="00276084">
        <w:rPr>
          <w:rFonts w:ascii="Times New Roman" w:hAnsi="Times New Roman" w:cs="Times New Roman"/>
          <w:lang w:val="en-GB"/>
        </w:rPr>
        <w:t>The</w:t>
      </w:r>
      <w:r w:rsidR="004C5894" w:rsidRPr="00276084">
        <w:rPr>
          <w:rFonts w:ascii="Times New Roman" w:hAnsi="Times New Roman" w:cs="Times New Roman"/>
          <w:lang w:val="en-GB"/>
        </w:rPr>
        <w:t xml:space="preserve"> atrial walls are significantly more difficult to capture</w:t>
      </w:r>
      <w:r w:rsidR="00433F36" w:rsidRPr="00276084">
        <w:rPr>
          <w:rFonts w:ascii="Times New Roman" w:hAnsi="Times New Roman" w:cs="Times New Roman"/>
          <w:lang w:val="en-GB"/>
        </w:rPr>
        <w:t xml:space="preserve"> </w:t>
      </w:r>
      <w:r w:rsidR="00E91D62" w:rsidRPr="00276084">
        <w:rPr>
          <w:rFonts w:ascii="Times New Roman" w:hAnsi="Times New Roman" w:cs="Times New Roman"/>
          <w:lang w:val="en-GB"/>
        </w:rPr>
        <w:t>as</w:t>
      </w:r>
      <w:r w:rsidR="004C5894" w:rsidRPr="00276084">
        <w:rPr>
          <w:rFonts w:ascii="Times New Roman" w:hAnsi="Times New Roman" w:cs="Times New Roman"/>
          <w:lang w:val="en-GB"/>
        </w:rPr>
        <w:t xml:space="preserve"> </w:t>
      </w:r>
      <w:r w:rsidR="00E91D62" w:rsidRPr="00276084">
        <w:rPr>
          <w:rFonts w:ascii="Times New Roman" w:hAnsi="Times New Roman" w:cs="Times New Roman"/>
          <w:lang w:val="en-GB"/>
        </w:rPr>
        <w:t>t</w:t>
      </w:r>
      <w:r w:rsidR="00C43C27" w:rsidRPr="00276084">
        <w:rPr>
          <w:rFonts w:ascii="Times New Roman" w:hAnsi="Times New Roman" w:cs="Times New Roman"/>
          <w:lang w:val="en-GB"/>
        </w:rPr>
        <w:t>he</w:t>
      </w:r>
      <w:r w:rsidR="00E258A6" w:rsidRPr="00276084">
        <w:rPr>
          <w:rFonts w:ascii="Times New Roman" w:hAnsi="Times New Roman" w:cs="Times New Roman"/>
          <w:lang w:val="en-GB"/>
        </w:rPr>
        <w:t xml:space="preserve"> </w:t>
      </w:r>
      <w:r w:rsidR="00A717C4" w:rsidRPr="00276084">
        <w:rPr>
          <w:rFonts w:ascii="Times New Roman" w:hAnsi="Times New Roman" w:cs="Times New Roman"/>
          <w:lang w:val="en-GB"/>
        </w:rPr>
        <w:t xml:space="preserve">walls are approximately two and four times thinner </w:t>
      </w:r>
      <w:r w:rsidR="00B16357" w:rsidRPr="00276084">
        <w:rPr>
          <w:rFonts w:ascii="Times New Roman" w:hAnsi="Times New Roman" w:cs="Times New Roman"/>
          <w:lang w:val="en-GB"/>
        </w:rPr>
        <w:t>for the RA and LA respectively</w:t>
      </w:r>
      <w:r w:rsidR="00293996" w:rsidRPr="00276084">
        <w:rPr>
          <w:rFonts w:ascii="Times New Roman" w:hAnsi="Times New Roman" w:cs="Times New Roman"/>
        </w:rPr>
        <w:fldChar w:fldCharType="begin"/>
      </w:r>
      <w:r w:rsidR="00293996" w:rsidRPr="00276084">
        <w:rPr>
          <w:rFonts w:ascii="Times New Roman" w:hAnsi="Times New Roman" w:cs="Times New Roman"/>
        </w:rPr>
        <w:instrText xml:space="preserve"> ADDIN EN.CITE &lt;EndNote&gt;&lt;Cite&gt;&lt;Author&gt;Zhao&lt;/Author&gt;&lt;Year&gt;2017&lt;/Year&gt;&lt;RecNum&gt;36&lt;/RecNum&gt;&lt;DisplayText&gt;&lt;style face="superscript"&gt;23&lt;/style&gt;&lt;/DisplayText&gt;&lt;record&gt;&lt;rec-number&gt;36&lt;/rec-number&gt;&lt;foreign-keys&gt;&lt;key app="EN" db-id="esp9pvwpfez9fmedsto5r9edftzzw22wd5vf" timestamp="1630065860"&gt;36&lt;/key&gt;&lt;/foreign-keys&gt;&lt;ref-type name="Journal Article"&gt;17&lt;/ref-type&gt;&lt;contributors&gt;&lt;authors&gt;&lt;author&gt;Zhao, Jichao&lt;/author&gt;&lt;author&gt;Hansen, Brian J&lt;/author&gt;&lt;author&gt;Wang, Yufeng&lt;/author&gt;&lt;author&gt;Csepe, Thomas A&lt;/author&gt;&lt;author&gt;Sul, Lidiya V&lt;/author&gt;&lt;author&gt;Tang, Alan&lt;/author&gt;&lt;author&gt;Yuan, Yiming&lt;/author&gt;&lt;author&gt;Li, Ning&lt;/author&gt;&lt;author&gt;Bratasz, Anna&lt;/author&gt;&lt;author&gt;Powell, Kimerly A&lt;/author&gt;&lt;/authors&gt;&lt;/contributors&gt;&lt;titles&gt;&lt;title&gt;Three‐dimensional integrated functional, structural, and computational mapping to define the structural “fingerprints” of heart‐specific atrial fibrillation drivers in human heart ex vivo&lt;/title&gt;&lt;secondary-title&gt;Journal of the American Heart Association&lt;/secondary-title&gt;&lt;/titles&gt;&lt;periodical&gt;&lt;full-title&gt;Journal of the American Heart Association&lt;/full-title&gt;&lt;/periodical&gt;&lt;pages&gt;e005922&lt;/pages&gt;&lt;volume&gt;6&lt;/volume&gt;&lt;number&gt;8&lt;/number&gt;&lt;dates&gt;&lt;year&gt;2017&lt;/year&gt;&lt;/dates&gt;&lt;isbn&gt;2047-9980&lt;/isbn&gt;&lt;urls&gt;&lt;/urls&gt;&lt;/record&gt;&lt;/Cite&gt;&lt;/EndNote&gt;</w:instrText>
      </w:r>
      <w:r w:rsidR="00293996" w:rsidRPr="00276084">
        <w:rPr>
          <w:rFonts w:ascii="Times New Roman" w:hAnsi="Times New Roman" w:cs="Times New Roman"/>
        </w:rPr>
        <w:fldChar w:fldCharType="separate"/>
      </w:r>
      <w:r w:rsidR="00293996" w:rsidRPr="00276084">
        <w:rPr>
          <w:rFonts w:ascii="Times New Roman" w:hAnsi="Times New Roman" w:cs="Times New Roman"/>
          <w:noProof/>
          <w:vertAlign w:val="superscript"/>
        </w:rPr>
        <w:t>23</w:t>
      </w:r>
      <w:r w:rsidR="00293996" w:rsidRPr="00276084">
        <w:rPr>
          <w:rFonts w:ascii="Times New Roman" w:hAnsi="Times New Roman" w:cs="Times New Roman"/>
        </w:rPr>
        <w:fldChar w:fldCharType="end"/>
      </w:r>
      <w:r w:rsidR="00A46476" w:rsidRPr="00276084">
        <w:rPr>
          <w:rFonts w:ascii="Times New Roman" w:hAnsi="Times New Roman" w:cs="Times New Roman"/>
        </w:rPr>
        <w:t xml:space="preserve"> compared to the LV</w:t>
      </w:r>
      <w:r w:rsidR="00E91D62" w:rsidRPr="00276084">
        <w:rPr>
          <w:rFonts w:ascii="Times New Roman" w:hAnsi="Times New Roman" w:cs="Times New Roman"/>
          <w:lang w:val="en-GB"/>
        </w:rPr>
        <w:t xml:space="preserve">. </w:t>
      </w:r>
      <w:r w:rsidR="008F2BAB" w:rsidRPr="00276084">
        <w:rPr>
          <w:rFonts w:ascii="Times New Roman" w:hAnsi="Times New Roman" w:cs="Times New Roman"/>
          <w:lang w:val="en-GB"/>
        </w:rPr>
        <w:t>Current</w:t>
      </w:r>
      <w:r w:rsidR="00C060C7">
        <w:rPr>
          <w:rFonts w:ascii="Times New Roman" w:hAnsi="Times New Roman" w:cs="Times New Roman"/>
          <w:lang w:val="en-GB"/>
        </w:rPr>
        <w:t>ly</w:t>
      </w:r>
      <w:r w:rsidR="008F2BAB" w:rsidRPr="00276084">
        <w:rPr>
          <w:rFonts w:ascii="Times New Roman" w:hAnsi="Times New Roman" w:cs="Times New Roman"/>
          <w:lang w:val="en-GB"/>
        </w:rPr>
        <w:t xml:space="preserve"> available methods </w:t>
      </w:r>
      <w:r w:rsidR="006D3151" w:rsidRPr="00276084">
        <w:rPr>
          <w:rFonts w:ascii="Times New Roman" w:hAnsi="Times New Roman" w:cs="Times New Roman"/>
          <w:lang w:val="en-GB"/>
        </w:rPr>
        <w:t xml:space="preserve">initially estimate the atrial wall </w:t>
      </w:r>
      <w:r w:rsidR="009B657C">
        <w:rPr>
          <w:rFonts w:ascii="Times New Roman" w:hAnsi="Times New Roman" w:cs="Times New Roman"/>
          <w:lang w:val="en-GB"/>
        </w:rPr>
        <w:t xml:space="preserve">geometry </w:t>
      </w:r>
      <w:r w:rsidR="006D3151" w:rsidRPr="00276084">
        <w:rPr>
          <w:rFonts w:ascii="Times New Roman" w:hAnsi="Times New Roman" w:cs="Times New Roman"/>
          <w:lang w:val="en-GB"/>
        </w:rPr>
        <w:t xml:space="preserve">by </w:t>
      </w:r>
      <w:r w:rsidR="009C0CF1">
        <w:rPr>
          <w:rFonts w:ascii="Times New Roman" w:hAnsi="Times New Roman" w:cs="Times New Roman"/>
          <w:lang w:val="en-GB"/>
        </w:rPr>
        <w:t>extrapolating</w:t>
      </w:r>
      <w:r w:rsidR="006D3151" w:rsidRPr="00276084">
        <w:rPr>
          <w:rFonts w:ascii="Times New Roman" w:hAnsi="Times New Roman" w:cs="Times New Roman"/>
          <w:lang w:val="en-GB"/>
        </w:rPr>
        <w:t xml:space="preserve"> </w:t>
      </w:r>
      <w:r w:rsidR="00C060C7">
        <w:rPr>
          <w:rFonts w:ascii="Times New Roman" w:hAnsi="Times New Roman" w:cs="Times New Roman"/>
          <w:lang w:val="en-GB"/>
        </w:rPr>
        <w:t xml:space="preserve">the </w:t>
      </w:r>
      <w:r w:rsidR="006D3151" w:rsidRPr="00276084">
        <w:rPr>
          <w:rFonts w:ascii="Times New Roman" w:hAnsi="Times New Roman" w:cs="Times New Roman"/>
          <w:lang w:val="en-GB"/>
        </w:rPr>
        <w:t xml:space="preserve">cavity, leading </w:t>
      </w:r>
      <w:r w:rsidR="006A4549">
        <w:rPr>
          <w:rFonts w:ascii="Times New Roman" w:hAnsi="Times New Roman" w:cs="Times New Roman"/>
          <w:lang w:val="en-GB"/>
        </w:rPr>
        <w:t xml:space="preserve">to </w:t>
      </w:r>
      <w:r w:rsidR="007F260F">
        <w:rPr>
          <w:rFonts w:ascii="Times New Roman" w:hAnsi="Times New Roman" w:cs="Times New Roman"/>
          <w:lang w:val="en-GB"/>
        </w:rPr>
        <w:t>inaccurate</w:t>
      </w:r>
      <w:r w:rsidR="006D3151" w:rsidRPr="00276084">
        <w:rPr>
          <w:rFonts w:ascii="Times New Roman" w:hAnsi="Times New Roman" w:cs="Times New Roman"/>
          <w:lang w:val="en-GB"/>
        </w:rPr>
        <w:t xml:space="preserve"> </w:t>
      </w:r>
      <w:r w:rsidR="007F260F">
        <w:rPr>
          <w:rFonts w:ascii="Times New Roman" w:hAnsi="Times New Roman" w:cs="Times New Roman"/>
          <w:lang w:val="en-GB"/>
        </w:rPr>
        <w:t xml:space="preserve">extraction of the </w:t>
      </w:r>
      <w:r w:rsidR="006D3151" w:rsidRPr="00276084">
        <w:rPr>
          <w:rFonts w:ascii="Times New Roman" w:hAnsi="Times New Roman" w:cs="Times New Roman"/>
          <w:lang w:val="en-GB"/>
        </w:rPr>
        <w:t>fibrosis</w:t>
      </w:r>
      <w:r w:rsidR="006A4549">
        <w:rPr>
          <w:rFonts w:ascii="Times New Roman" w:hAnsi="Times New Roman" w:cs="Times New Roman"/>
          <w:lang w:val="en-GB"/>
        </w:rPr>
        <w:fldChar w:fldCharType="begin"/>
      </w:r>
      <w:r w:rsidR="006A4549">
        <w:rPr>
          <w:rFonts w:ascii="Times New Roman" w:hAnsi="Times New Roman" w:cs="Times New Roman"/>
          <w:lang w:val="en-GB"/>
        </w:rPr>
        <w:instrText xml:space="preserve"> ADDIN EN.CITE &lt;EndNote&gt;&lt;Cite&gt;&lt;Author&gt;Yang&lt;/Author&gt;&lt;Year&gt;2020&lt;/Year&gt;&lt;RecNum&gt;91&lt;/RecNum&gt;&lt;DisplayText&gt;&lt;style face="superscript"&gt;37&lt;/style&gt;&lt;/DisplayText&gt;&lt;record&gt;&lt;rec-number&gt;91&lt;/rec-number&gt;&lt;foreign-keys&gt;&lt;key app="EN" db-id="esp9pvwpfez9fmedsto5r9edftzzw22wd5vf" timestamp="1630836445"&gt;91&lt;/key&gt;&lt;/foreign-keys&gt;&lt;ref-type name="Journal Article"&gt;17&lt;/ref-type&gt;&lt;contributors&gt;&lt;authors&gt;&lt;author&gt;Yang, Guang&lt;/author&gt;&lt;author&gt;Chen, Jun&lt;/author&gt;&lt;author&gt;Gao, Zhifan&lt;/author&gt;&lt;author&gt;Li, Shuo&lt;/author&gt;&lt;author&gt;Ni, Hao&lt;/author&gt;&lt;author&gt;Angelini, Elsa&lt;/author&gt;&lt;author&gt;Wong, Tom&lt;/author&gt;&lt;author&gt;Mohiaddin, Raad&lt;/author&gt;&lt;author&gt;Nyktari, Eva&lt;/author&gt;&lt;author&gt;Wage, Ricardo&lt;/author&gt;&lt;/authors&gt;&lt;/contributors&gt;&lt;titles&gt;&lt;title&gt;Simultaneous left atrium anatomy and scar segmentations via deep learning in multiview information with attention&lt;/title&gt;&lt;secondary-title&gt;Future Generation Computer Systems&lt;/secondary-title&gt;&lt;/titles&gt;&lt;periodical&gt;&lt;full-title&gt;Future Generation Computer Systems&lt;/full-title&gt;&lt;/periodical&gt;&lt;pages&gt;215-228&lt;/pages&gt;&lt;volume&gt;107&lt;/volume&gt;&lt;dates&gt;&lt;year&gt;2020&lt;/year&gt;&lt;/dates&gt;&lt;isbn&gt;0167-739X&lt;/isbn&gt;&lt;urls&gt;&lt;/urls&gt;&lt;/record&gt;&lt;/Cite&gt;&lt;/EndNote&gt;</w:instrText>
      </w:r>
      <w:r w:rsidR="006A4549">
        <w:rPr>
          <w:rFonts w:ascii="Times New Roman" w:hAnsi="Times New Roman" w:cs="Times New Roman"/>
          <w:lang w:val="en-GB"/>
        </w:rPr>
        <w:fldChar w:fldCharType="separate"/>
      </w:r>
      <w:r w:rsidR="006A4549" w:rsidRPr="006A4549">
        <w:rPr>
          <w:rFonts w:ascii="Times New Roman" w:hAnsi="Times New Roman" w:cs="Times New Roman"/>
          <w:noProof/>
          <w:vertAlign w:val="superscript"/>
          <w:lang w:val="en-GB"/>
        </w:rPr>
        <w:t>37</w:t>
      </w:r>
      <w:r w:rsidR="006A4549">
        <w:rPr>
          <w:rFonts w:ascii="Times New Roman" w:hAnsi="Times New Roman" w:cs="Times New Roman"/>
          <w:lang w:val="en-GB"/>
        </w:rPr>
        <w:fldChar w:fldCharType="end"/>
      </w:r>
      <w:r w:rsidR="006D3151" w:rsidRPr="00276084">
        <w:rPr>
          <w:rFonts w:ascii="Times New Roman" w:hAnsi="Times New Roman" w:cs="Times New Roman"/>
          <w:lang w:val="en-GB"/>
        </w:rPr>
        <w:t xml:space="preserve"> and wall thickness</w:t>
      </w:r>
      <w:r w:rsidR="006A4549" w:rsidRPr="00276084">
        <w:rPr>
          <w:rFonts w:ascii="Times New Roman" w:hAnsi="Times New Roman" w:cs="Times New Roman"/>
          <w:lang w:val="en-GB"/>
        </w:rPr>
        <w:fldChar w:fldCharType="begin"/>
      </w:r>
      <w:r w:rsidR="006A4549">
        <w:rPr>
          <w:rFonts w:ascii="Times New Roman" w:hAnsi="Times New Roman" w:cs="Times New Roman"/>
          <w:lang w:val="en-GB"/>
        </w:rPr>
        <w:instrText xml:space="preserve"> ADDIN EN.CITE &lt;EndNote&gt;&lt;Cite&gt;&lt;Author&gt;Kwon&lt;/Author&gt;&lt;Year&gt;2020&lt;/Year&gt;&lt;RecNum&gt;88&lt;/RecNum&gt;&lt;DisplayText&gt;&lt;style face="superscript"&gt;38&lt;/style&gt;&lt;/DisplayText&gt;&lt;record&gt;&lt;rec-number&gt;88&lt;/rec-number&gt;&lt;foreign-keys&gt;&lt;key app="EN" db-id="esp9pvwpfez9fmedsto5r9edftzzw22wd5vf" timestamp="1630827135"&gt;88&lt;/key&gt;&lt;/foreign-keys&gt;&lt;ref-type name="Journal Article"&gt;17&lt;/ref-type&gt;&lt;contributors&gt;&lt;authors&gt;&lt;author&gt;Kwon, Oh-Seok&lt;/author&gt;&lt;author&gt;Lee, Jisu&lt;/author&gt;&lt;author&gt;Lim, Sehwan&lt;/author&gt;&lt;author&gt;Park, Je-Wook&lt;/author&gt;&lt;author&gt;Han, Hee-Jin&lt;/author&gt;&lt;author&gt;Yang, So-Hyun&lt;/author&gt;&lt;author&gt;Hwang, Inseok&lt;/author&gt;&lt;author&gt;Yu, Hee Tae&lt;/author&gt;&lt;author&gt;Kim, Tae-Hoon&lt;/author&gt;&lt;author&gt;Uhm, Jae-Sun&lt;/author&gt;&lt;/authors&gt;&lt;/contributors&gt;&lt;titles&gt;&lt;title&gt;Accuracy and clinical feasibility of 3D-myocardial thickness map measured by cardiac computed tomogram&lt;/title&gt;&lt;secondary-title&gt;International Journal of Arrhythmia&lt;/secondary-title&gt;&lt;/titles&gt;&lt;periodical&gt;&lt;full-title&gt;International Journal of Arrhythmia&lt;/full-title&gt;&lt;/periodical&gt;&lt;pages&gt;1-11&lt;/pages&gt;&lt;volume&gt;21&lt;/volume&gt;&lt;number&gt;1&lt;/number&gt;&lt;dates&gt;&lt;year&gt;2020&lt;/year&gt;&lt;/dates&gt;&lt;isbn&gt;2466-1171&lt;/isbn&gt;&lt;urls&gt;&lt;/urls&gt;&lt;/record&gt;&lt;/Cite&gt;&lt;/EndNote&gt;</w:instrText>
      </w:r>
      <w:r w:rsidR="006A4549" w:rsidRPr="00276084">
        <w:rPr>
          <w:rFonts w:ascii="Times New Roman" w:hAnsi="Times New Roman" w:cs="Times New Roman"/>
          <w:lang w:val="en-GB"/>
        </w:rPr>
        <w:fldChar w:fldCharType="separate"/>
      </w:r>
      <w:r w:rsidR="006A4549" w:rsidRPr="006A4549">
        <w:rPr>
          <w:rFonts w:ascii="Times New Roman" w:hAnsi="Times New Roman" w:cs="Times New Roman"/>
          <w:noProof/>
          <w:vertAlign w:val="superscript"/>
          <w:lang w:val="en-GB"/>
        </w:rPr>
        <w:t>38</w:t>
      </w:r>
      <w:r w:rsidR="006A4549" w:rsidRPr="00276084">
        <w:rPr>
          <w:rFonts w:ascii="Times New Roman" w:hAnsi="Times New Roman" w:cs="Times New Roman"/>
          <w:lang w:val="en-GB"/>
        </w:rPr>
        <w:fldChar w:fldCharType="end"/>
      </w:r>
      <w:r w:rsidR="006D3151" w:rsidRPr="00276084">
        <w:rPr>
          <w:rFonts w:ascii="Times New Roman" w:hAnsi="Times New Roman" w:cs="Times New Roman"/>
          <w:lang w:val="en-GB"/>
        </w:rPr>
        <w:t>.</w:t>
      </w:r>
      <w:r w:rsidR="009B5F2F" w:rsidRPr="00276084">
        <w:rPr>
          <w:rFonts w:ascii="Times New Roman" w:hAnsi="Times New Roman" w:cs="Times New Roman"/>
          <w:lang w:val="en-GB"/>
        </w:rPr>
        <w:t xml:space="preserve"> </w:t>
      </w:r>
      <w:r w:rsidR="003F13EB">
        <w:rPr>
          <w:rFonts w:ascii="Times New Roman" w:hAnsi="Times New Roman" w:cs="Times New Roman"/>
          <w:lang w:val="en-GB"/>
        </w:rPr>
        <w:t>Studies which perform accur</w:t>
      </w:r>
      <w:r w:rsidR="00C35893">
        <w:rPr>
          <w:rFonts w:ascii="Times New Roman" w:hAnsi="Times New Roman" w:cs="Times New Roman"/>
          <w:lang w:val="en-GB"/>
        </w:rPr>
        <w:t>ate fibrosis quantification are still limited to manual wall segmentations</w:t>
      </w:r>
      <w:r w:rsidR="00C35893">
        <w:rPr>
          <w:rFonts w:ascii="Times New Roman" w:hAnsi="Times New Roman" w:cs="Times New Roman"/>
          <w:lang w:val="en-GB"/>
        </w:rPr>
        <w:fldChar w:fldCharType="begin"/>
      </w:r>
      <w:r w:rsidR="00C35893">
        <w:rPr>
          <w:rFonts w:ascii="Times New Roman" w:hAnsi="Times New Roman" w:cs="Times New Roman"/>
          <w:lang w:val="en-GB"/>
        </w:rPr>
        <w:instrText xml:space="preserve"> ADDIN EN.CITE &lt;EndNote&gt;&lt;Cite&gt;&lt;Author&gt;Kamali&lt;/Author&gt;&lt;Year&gt;2020&lt;/Year&gt;&lt;RecNum&gt;93&lt;/RecNum&gt;&lt;DisplayText&gt;&lt;style face="superscript"&gt;39&lt;/style&gt;&lt;/DisplayText&gt;&lt;record&gt;&lt;rec-number&gt;93&lt;/rec-number&gt;&lt;foreign-keys&gt;&lt;key app="EN" db-id="esp9pvwpfez9fmedsto5r9edftzzw22wd5vf" timestamp="1630836749"&gt;93&lt;/key&gt;&lt;/foreign-keys&gt;&lt;ref-type name="Journal Article"&gt;17&lt;/ref-type&gt;&lt;contributors&gt;&lt;authors&gt;&lt;author&gt;Kamali, Roya&lt;/author&gt;&lt;author&gt;Schroeder, Joyce&lt;/author&gt;&lt;author&gt;DiBella, Edward&lt;/author&gt;&lt;author&gt;Steinberg, Benjamin&lt;/author&gt;&lt;author&gt;Han, Frederick&lt;/author&gt;&lt;author&gt;Dosdall, Derek J&lt;/author&gt;&lt;author&gt;Macleod, Rob S&lt;/author&gt;&lt;author&gt;Ranjan, Ravi&lt;/author&gt;&lt;/authors&gt;&lt;/contributors&gt;&lt;titles&gt;&lt;title&gt;Reproducibility of clinical late gadolinium enhancement magnetic resonance imaging in detecting left atrial scar after atrial fibrillation ablation&lt;/title&gt;&lt;secondary-title&gt;Journal of Cardiovascular Electrophysiology&lt;/secondary-title&gt;&lt;/titles&gt;&lt;periodical&gt;&lt;full-title&gt;Journal of Cardiovascular Electrophysiology&lt;/full-title&gt;&lt;/periodical&gt;&lt;pages&gt;2824-2832&lt;/pages&gt;&lt;volume&gt;31&lt;/volume&gt;&lt;number&gt;11&lt;/number&gt;&lt;dates&gt;&lt;year&gt;2020&lt;/year&gt;&lt;/dates&gt;&lt;isbn&gt;1045-3873&lt;/isbn&gt;&lt;urls&gt;&lt;/urls&gt;&lt;/record&gt;&lt;/Cite&gt;&lt;/EndNote&gt;</w:instrText>
      </w:r>
      <w:r w:rsidR="00C35893">
        <w:rPr>
          <w:rFonts w:ascii="Times New Roman" w:hAnsi="Times New Roman" w:cs="Times New Roman"/>
          <w:lang w:val="en-GB"/>
        </w:rPr>
        <w:fldChar w:fldCharType="separate"/>
      </w:r>
      <w:r w:rsidR="00C35893" w:rsidRPr="00C35893">
        <w:rPr>
          <w:rFonts w:ascii="Times New Roman" w:hAnsi="Times New Roman" w:cs="Times New Roman"/>
          <w:noProof/>
          <w:vertAlign w:val="superscript"/>
          <w:lang w:val="en-GB"/>
        </w:rPr>
        <w:t>39</w:t>
      </w:r>
      <w:r w:rsidR="00C35893">
        <w:rPr>
          <w:rFonts w:ascii="Times New Roman" w:hAnsi="Times New Roman" w:cs="Times New Roman"/>
          <w:lang w:val="en-GB"/>
        </w:rPr>
        <w:fldChar w:fldCharType="end"/>
      </w:r>
      <w:r w:rsidR="00C35893">
        <w:rPr>
          <w:rFonts w:ascii="Times New Roman" w:hAnsi="Times New Roman" w:cs="Times New Roman"/>
          <w:lang w:val="en-GB"/>
        </w:rPr>
        <w:t xml:space="preserve">, while automated </w:t>
      </w:r>
      <w:r w:rsidR="00FC67BE">
        <w:rPr>
          <w:rFonts w:ascii="Times New Roman" w:hAnsi="Times New Roman" w:cs="Times New Roman"/>
          <w:lang w:val="en-GB"/>
        </w:rPr>
        <w:t xml:space="preserve">cardiac </w:t>
      </w:r>
      <w:r w:rsidR="00C35893">
        <w:rPr>
          <w:rFonts w:ascii="Times New Roman" w:hAnsi="Times New Roman" w:cs="Times New Roman"/>
          <w:lang w:val="en-GB"/>
        </w:rPr>
        <w:t>wall thickness estimation has only been attempted for the thick LV wall</w:t>
      </w:r>
      <w:r w:rsidR="00C35893">
        <w:rPr>
          <w:rFonts w:ascii="Times New Roman" w:hAnsi="Times New Roman" w:cs="Times New Roman"/>
          <w:lang w:val="en-GB"/>
        </w:rPr>
        <w:fldChar w:fldCharType="begin"/>
      </w:r>
      <w:r w:rsidR="00C35893">
        <w:rPr>
          <w:rFonts w:ascii="Times New Roman" w:hAnsi="Times New Roman" w:cs="Times New Roman"/>
          <w:lang w:val="en-GB"/>
        </w:rPr>
        <w:instrText xml:space="preserve"> ADDIN EN.CITE &lt;EndNote&gt;&lt;Cite&gt;&lt;Author&gt;Huang&lt;/Author&gt;&lt;Year&gt;2020&lt;/Year&gt;&lt;RecNum&gt;92&lt;/RecNum&gt;&lt;DisplayText&gt;&lt;style face="superscript"&gt;40&lt;/style&gt;&lt;/DisplayText&gt;&lt;record&gt;&lt;rec-number&gt;92&lt;/rec-number&gt;&lt;foreign-keys&gt;&lt;key app="EN" db-id="esp9pvwpfez9fmedsto5r9edftzzw22wd5vf" timestamp="1630836742"&gt;92&lt;/key&gt;&lt;/foreign-keys&gt;&lt;ref-type name="Conference Proceedings"&gt;10&lt;/ref-type&gt;&lt;contributors&gt;&lt;authors&gt;&lt;author&gt;Huang, Qiaoying&lt;/author&gt;&lt;author&gt;Chen, Eric Z&lt;/author&gt;&lt;author&gt;Yu, Hanchao&lt;/author&gt;&lt;author&gt;Guo, Yimo&lt;/author&gt;&lt;author&gt;Chen, Terrence&lt;/author&gt;&lt;author&gt;Metaxas, Dimitris&lt;/author&gt;&lt;author&gt;Sun, Shanhui&lt;/author&gt;&lt;/authors&gt;&lt;/contributors&gt;&lt;titles&gt;&lt;title&gt;Measure Anatomical Thickness from Cardiac MRI with Deep Neural Networks&lt;/title&gt;&lt;secondary-title&gt;International Workshop on Statistical Atlases and Computational Models of the Heart&lt;/secondary-title&gt;&lt;/titles&gt;&lt;pages&gt;44-55&lt;/pages&gt;&lt;dates&gt;&lt;year&gt;2020&lt;/year&gt;&lt;/dates&gt;&lt;publisher&gt;Springer&lt;/publisher&gt;&lt;urls&gt;&lt;/urls&gt;&lt;/record&gt;&lt;/Cite&gt;&lt;/EndNote&gt;</w:instrText>
      </w:r>
      <w:r w:rsidR="00C35893">
        <w:rPr>
          <w:rFonts w:ascii="Times New Roman" w:hAnsi="Times New Roman" w:cs="Times New Roman"/>
          <w:lang w:val="en-GB"/>
        </w:rPr>
        <w:fldChar w:fldCharType="separate"/>
      </w:r>
      <w:r w:rsidR="00C35893" w:rsidRPr="00C35893">
        <w:rPr>
          <w:rFonts w:ascii="Times New Roman" w:hAnsi="Times New Roman" w:cs="Times New Roman"/>
          <w:noProof/>
          <w:vertAlign w:val="superscript"/>
          <w:lang w:val="en-GB"/>
        </w:rPr>
        <w:t>40</w:t>
      </w:r>
      <w:r w:rsidR="00C35893">
        <w:rPr>
          <w:rFonts w:ascii="Times New Roman" w:hAnsi="Times New Roman" w:cs="Times New Roman"/>
          <w:lang w:val="en-GB"/>
        </w:rPr>
        <w:fldChar w:fldCharType="end"/>
      </w:r>
      <w:r w:rsidR="00C35893">
        <w:rPr>
          <w:rFonts w:ascii="Times New Roman" w:hAnsi="Times New Roman" w:cs="Times New Roman"/>
          <w:lang w:val="en-GB"/>
        </w:rPr>
        <w:t xml:space="preserve">. </w:t>
      </w:r>
      <w:r w:rsidR="009B5F2F" w:rsidRPr="00276084">
        <w:rPr>
          <w:rFonts w:ascii="Times New Roman" w:hAnsi="Times New Roman" w:cs="Times New Roman"/>
          <w:lang w:val="en-GB"/>
        </w:rPr>
        <w:t>In comparison</w:t>
      </w:r>
      <w:r w:rsidR="00DD2CEC" w:rsidRPr="00276084">
        <w:rPr>
          <w:rFonts w:ascii="Times New Roman" w:hAnsi="Times New Roman" w:cs="Times New Roman"/>
          <w:lang w:val="en-GB"/>
        </w:rPr>
        <w:t>,</w:t>
      </w:r>
      <w:r w:rsidR="009B5F2F" w:rsidRPr="00276084">
        <w:rPr>
          <w:rFonts w:ascii="Times New Roman" w:hAnsi="Times New Roman" w:cs="Times New Roman"/>
          <w:lang w:val="en-GB"/>
        </w:rPr>
        <w:t xml:space="preserve"> </w:t>
      </w:r>
      <w:r w:rsidR="00346A3F" w:rsidRPr="00276084">
        <w:rPr>
          <w:rFonts w:ascii="Times New Roman" w:hAnsi="Times New Roman" w:cs="Times New Roman"/>
          <w:lang w:val="en-GB"/>
        </w:rPr>
        <w:t xml:space="preserve">our proposed AtriaNet </w:t>
      </w:r>
      <w:r w:rsidR="00DD2CEC" w:rsidRPr="00276084">
        <w:rPr>
          <w:rFonts w:ascii="Times New Roman" w:hAnsi="Times New Roman" w:cs="Times New Roman"/>
          <w:lang w:val="en-GB"/>
        </w:rPr>
        <w:t xml:space="preserve">directly </w:t>
      </w:r>
      <w:r w:rsidR="0041527A" w:rsidRPr="00485E07">
        <w:rPr>
          <w:rFonts w:ascii="Times New Roman" w:hAnsi="Times New Roman" w:cs="Times New Roman"/>
          <w:lang w:val="en-GB"/>
        </w:rPr>
        <w:t xml:space="preserve">produced accurate </w:t>
      </w:r>
      <w:r w:rsidR="00840628" w:rsidRPr="00485E07">
        <w:rPr>
          <w:rFonts w:ascii="Times New Roman" w:hAnsi="Times New Roman" w:cs="Times New Roman"/>
          <w:lang w:val="en-GB"/>
        </w:rPr>
        <w:t>bi-atrial wall segmentation</w:t>
      </w:r>
      <w:r w:rsidR="009360E5" w:rsidRPr="00485E07">
        <w:rPr>
          <w:rFonts w:ascii="Times New Roman" w:hAnsi="Times New Roman" w:cs="Times New Roman"/>
          <w:lang w:val="en-GB"/>
        </w:rPr>
        <w:t>s</w:t>
      </w:r>
      <w:r w:rsidR="00887850">
        <w:rPr>
          <w:rFonts w:ascii="Times New Roman" w:hAnsi="Times New Roman" w:cs="Times New Roman"/>
          <w:lang w:val="en-GB"/>
        </w:rPr>
        <w:t xml:space="preserve"> with our simple </w:t>
      </w:r>
      <w:r w:rsidR="00887850">
        <w:rPr>
          <w:rFonts w:ascii="Times New Roman" w:hAnsi="Times New Roman" w:cs="Times New Roman"/>
          <w:lang w:val="en-GB"/>
        </w:rPr>
        <w:lastRenderedPageBreak/>
        <w:t xml:space="preserve">architecture designed specifically to </w:t>
      </w:r>
      <w:r w:rsidR="0083671A">
        <w:rPr>
          <w:rFonts w:ascii="Times New Roman" w:hAnsi="Times New Roman" w:cs="Times New Roman"/>
          <w:lang w:val="en-GB"/>
        </w:rPr>
        <w:t>detect</w:t>
      </w:r>
      <w:r w:rsidR="00887850">
        <w:rPr>
          <w:rFonts w:ascii="Times New Roman" w:hAnsi="Times New Roman" w:cs="Times New Roman"/>
          <w:lang w:val="en-GB"/>
        </w:rPr>
        <w:t xml:space="preserve"> </w:t>
      </w:r>
      <w:r w:rsidR="0083671A">
        <w:rPr>
          <w:rFonts w:ascii="Times New Roman" w:hAnsi="Times New Roman" w:cs="Times New Roman"/>
          <w:lang w:val="en-GB"/>
        </w:rPr>
        <w:t xml:space="preserve">the pixels along the thin </w:t>
      </w:r>
      <w:r w:rsidR="009F6464">
        <w:rPr>
          <w:rFonts w:ascii="Times New Roman" w:hAnsi="Times New Roman" w:cs="Times New Roman"/>
          <w:lang w:val="en-GB"/>
        </w:rPr>
        <w:t xml:space="preserve">atrial </w:t>
      </w:r>
      <w:r w:rsidR="0083671A">
        <w:rPr>
          <w:rFonts w:ascii="Times New Roman" w:hAnsi="Times New Roman" w:cs="Times New Roman"/>
          <w:lang w:val="en-GB"/>
        </w:rPr>
        <w:t>wall</w:t>
      </w:r>
      <w:r w:rsidR="00D867C4">
        <w:rPr>
          <w:rFonts w:ascii="Times New Roman" w:hAnsi="Times New Roman" w:cs="Times New Roman"/>
          <w:lang w:val="en-GB"/>
        </w:rPr>
        <w:t>,</w:t>
      </w:r>
      <w:r w:rsidR="0083671A">
        <w:rPr>
          <w:rFonts w:ascii="Times New Roman" w:hAnsi="Times New Roman" w:cs="Times New Roman"/>
          <w:lang w:val="en-GB"/>
        </w:rPr>
        <w:t xml:space="preserve"> which </w:t>
      </w:r>
      <w:r w:rsidR="009F6464">
        <w:rPr>
          <w:rFonts w:ascii="Times New Roman" w:hAnsi="Times New Roman" w:cs="Times New Roman"/>
          <w:lang w:val="en-GB"/>
        </w:rPr>
        <w:t>occupies</w:t>
      </w:r>
      <w:r w:rsidR="0083671A">
        <w:rPr>
          <w:rFonts w:ascii="Times New Roman" w:hAnsi="Times New Roman" w:cs="Times New Roman"/>
          <w:lang w:val="en-GB"/>
        </w:rPr>
        <w:t xml:space="preserve"> less than 0.01% of the MRI. Further, our methods</w:t>
      </w:r>
      <w:r w:rsidR="009B5F2F" w:rsidRPr="00485E07">
        <w:rPr>
          <w:rFonts w:ascii="Times New Roman" w:hAnsi="Times New Roman" w:cs="Times New Roman"/>
          <w:lang w:val="en-GB"/>
        </w:rPr>
        <w:t xml:space="preserve"> has also been extensively validate</w:t>
      </w:r>
      <w:r w:rsidR="00C060C7">
        <w:rPr>
          <w:rFonts w:ascii="Times New Roman" w:hAnsi="Times New Roman" w:cs="Times New Roman"/>
          <w:lang w:val="en-GB"/>
        </w:rPr>
        <w:t>d</w:t>
      </w:r>
      <w:r w:rsidR="009B5F2F" w:rsidRPr="00485E07">
        <w:rPr>
          <w:rFonts w:ascii="Times New Roman" w:hAnsi="Times New Roman" w:cs="Times New Roman"/>
          <w:lang w:val="en-GB"/>
        </w:rPr>
        <w:t xml:space="preserve"> on the world’s largest cardiac MRI dataset</w:t>
      </w:r>
      <w:r w:rsidR="0083671A">
        <w:rPr>
          <w:rFonts w:ascii="Times New Roman" w:hAnsi="Times New Roman" w:cs="Times New Roman"/>
          <w:lang w:val="en-GB"/>
        </w:rPr>
        <w:t>,</w:t>
      </w:r>
      <w:r w:rsidR="006D3151" w:rsidRPr="00485E07">
        <w:rPr>
          <w:rFonts w:ascii="Times New Roman" w:hAnsi="Times New Roman" w:cs="Times New Roman"/>
          <w:lang w:val="en-GB"/>
        </w:rPr>
        <w:t xml:space="preserve"> </w:t>
      </w:r>
      <w:r w:rsidR="0083671A">
        <w:rPr>
          <w:rFonts w:ascii="Times New Roman" w:hAnsi="Times New Roman" w:cs="Times New Roman"/>
          <w:lang w:val="en-GB"/>
        </w:rPr>
        <w:t>being more robust than</w:t>
      </w:r>
      <w:r w:rsidR="006D3151" w:rsidRPr="00485E07">
        <w:rPr>
          <w:rFonts w:ascii="Times New Roman" w:hAnsi="Times New Roman" w:cs="Times New Roman"/>
          <w:lang w:val="en-GB"/>
        </w:rPr>
        <w:t xml:space="preserve"> </w:t>
      </w:r>
      <w:r w:rsidR="00AF35D1">
        <w:rPr>
          <w:rFonts w:ascii="Times New Roman" w:hAnsi="Times New Roman" w:cs="Times New Roman"/>
          <w:lang w:val="en-GB"/>
        </w:rPr>
        <w:t>similar</w:t>
      </w:r>
      <w:r w:rsidR="006D3151" w:rsidRPr="00485E07">
        <w:rPr>
          <w:rFonts w:ascii="Times New Roman" w:hAnsi="Times New Roman" w:cs="Times New Roman"/>
          <w:lang w:val="en-GB"/>
        </w:rPr>
        <w:t xml:space="preserve"> studies</w:t>
      </w:r>
      <w:r w:rsidR="0083671A">
        <w:rPr>
          <w:rFonts w:ascii="Times New Roman" w:hAnsi="Times New Roman" w:cs="Times New Roman"/>
          <w:lang w:val="en-GB"/>
        </w:rPr>
        <w:t xml:space="preserve"> with small datasets</w:t>
      </w:r>
      <w:r w:rsidR="00485E07" w:rsidRPr="00485E07">
        <w:rPr>
          <w:rFonts w:ascii="Times New Roman" w:hAnsi="Times New Roman" w:cs="Times New Roman"/>
        </w:rPr>
        <w:fldChar w:fldCharType="begin"/>
      </w:r>
      <w:r w:rsidR="00C35893">
        <w:rPr>
          <w:rFonts w:ascii="Times New Roman" w:hAnsi="Times New Roman" w:cs="Times New Roman"/>
        </w:rPr>
        <w:instrText xml:space="preserve"> ADDIN EN.CITE &lt;EndNote&gt;&lt;Cite&gt;&lt;Author&gt;Karim&lt;/Author&gt;&lt;Year&gt;2018&lt;/Year&gt;&lt;RecNum&gt;11&lt;/RecNum&gt;&lt;DisplayText&gt;&lt;style face="superscript"&gt;41&lt;/style&gt;&lt;/DisplayText&gt;&lt;record&gt;&lt;rec-number&gt;11&lt;/rec-number&gt;&lt;foreign-keys&gt;&lt;key app="EN" db-id="pxd2w5zeeaz0auepfrrpwzdc9v0zpraeezfz" timestamp="1560906697"&gt;11&lt;/key&gt;&lt;/foreign-keys&gt;&lt;ref-type name="Journal Article"&gt;17&lt;/ref-type&gt;&lt;contributors&gt;&lt;authors&gt;&lt;author&gt;Karim, Rashed&lt;/author&gt;&lt;author&gt;Blake, Lauren-Emma&lt;/author&gt;&lt;author&gt;Inoue, Jiro&lt;/author&gt;&lt;author&gt;Tao, Qian&lt;/author&gt;&lt;author&gt;Jia, Shuman&lt;/author&gt;&lt;author&gt;Housden, R James&lt;/author&gt;&lt;author&gt;Bhagirath, Pranav&lt;/author&gt;&lt;author&gt;Duval, Jean-Luc&lt;/author&gt;&lt;author&gt;Varela, Marta&lt;/author&gt;&lt;author&gt;Behar, Jonathan&lt;/author&gt;&lt;/authors&gt;&lt;/contributors&gt;&lt;titles&gt;&lt;title&gt;Algorithms for left atrial wall segmentation and thickness–Evaluation on an open-source CT and MRI image database&lt;/title&gt;&lt;secondary-title&gt;Medical image analysis&lt;/secondary-title&gt;&lt;/titles&gt;&lt;periodical&gt;&lt;full-title&gt;Medical image analysis&lt;/full-title&gt;&lt;/periodical&gt;&lt;pages&gt;36-53&lt;/pages&gt;&lt;volume&gt;50&lt;/volume&gt;&lt;dates&gt;&lt;year&gt;2018&lt;/year&gt;&lt;/dates&gt;&lt;isbn&gt;1361-8415&lt;/isbn&gt;&lt;urls&gt;&lt;/urls&gt;&lt;/record&gt;&lt;/Cite&gt;&lt;/EndNote&gt;</w:instrText>
      </w:r>
      <w:r w:rsidR="00485E07" w:rsidRPr="00485E07">
        <w:rPr>
          <w:rFonts w:ascii="Times New Roman" w:hAnsi="Times New Roman" w:cs="Times New Roman"/>
        </w:rPr>
        <w:fldChar w:fldCharType="separate"/>
      </w:r>
      <w:r w:rsidR="00C35893" w:rsidRPr="00C35893">
        <w:rPr>
          <w:rFonts w:ascii="Times New Roman" w:hAnsi="Times New Roman" w:cs="Times New Roman"/>
          <w:noProof/>
          <w:vertAlign w:val="superscript"/>
        </w:rPr>
        <w:t>41</w:t>
      </w:r>
      <w:r w:rsidR="00485E07" w:rsidRPr="00485E07">
        <w:rPr>
          <w:rFonts w:ascii="Times New Roman" w:hAnsi="Times New Roman" w:cs="Times New Roman"/>
        </w:rPr>
        <w:fldChar w:fldCharType="end"/>
      </w:r>
      <w:r w:rsidR="00537BDB" w:rsidRPr="00485E07">
        <w:rPr>
          <w:rFonts w:ascii="Times New Roman" w:hAnsi="Times New Roman" w:cs="Times New Roman"/>
          <w:lang w:val="en-GB"/>
        </w:rPr>
        <w:t>. Th</w:t>
      </w:r>
      <w:r w:rsidR="007F0310">
        <w:rPr>
          <w:rFonts w:ascii="Times New Roman" w:hAnsi="Times New Roman" w:cs="Times New Roman"/>
          <w:lang w:val="en-GB"/>
        </w:rPr>
        <w:t>e precise atrial wall segmentations</w:t>
      </w:r>
      <w:r w:rsidR="00DE52D0" w:rsidRPr="00485E07">
        <w:rPr>
          <w:rFonts w:ascii="Times New Roman" w:hAnsi="Times New Roman" w:cs="Times New Roman"/>
          <w:lang w:val="en-GB"/>
        </w:rPr>
        <w:t xml:space="preserve"> subsequently le</w:t>
      </w:r>
      <w:r w:rsidR="00A34801" w:rsidRPr="00485E07">
        <w:rPr>
          <w:rFonts w:ascii="Times New Roman" w:hAnsi="Times New Roman" w:cs="Times New Roman"/>
          <w:lang w:val="en-GB"/>
        </w:rPr>
        <w:t>d</w:t>
      </w:r>
      <w:r w:rsidR="00DE52D0" w:rsidRPr="00485E07">
        <w:rPr>
          <w:rFonts w:ascii="Times New Roman" w:hAnsi="Times New Roman" w:cs="Times New Roman"/>
          <w:lang w:val="en-GB"/>
        </w:rPr>
        <w:t xml:space="preserve"> to </w:t>
      </w:r>
      <w:r w:rsidR="0041527A" w:rsidRPr="00485E07">
        <w:rPr>
          <w:rFonts w:ascii="Times New Roman" w:hAnsi="Times New Roman" w:cs="Times New Roman"/>
          <w:lang w:val="en-GB"/>
        </w:rPr>
        <w:t>accurate</w:t>
      </w:r>
      <w:r w:rsidR="00741EF1" w:rsidRPr="00485E07">
        <w:rPr>
          <w:rFonts w:ascii="Times New Roman" w:hAnsi="Times New Roman" w:cs="Times New Roman"/>
          <w:lang w:val="en-GB"/>
        </w:rPr>
        <w:t xml:space="preserve">ly predicted </w:t>
      </w:r>
      <w:r w:rsidR="00001BCD" w:rsidRPr="00485E07">
        <w:rPr>
          <w:rFonts w:ascii="Times New Roman" w:hAnsi="Times New Roman" w:cs="Times New Roman"/>
          <w:lang w:val="en-GB"/>
        </w:rPr>
        <w:t>wall thickness and fibrosis biomarkers</w:t>
      </w:r>
      <w:r w:rsidR="002C21CA" w:rsidRPr="00485E07">
        <w:rPr>
          <w:rFonts w:ascii="Times New Roman" w:hAnsi="Times New Roman" w:cs="Times New Roman"/>
          <w:lang w:val="en-GB"/>
        </w:rPr>
        <w:t xml:space="preserve">, as seen </w:t>
      </w:r>
      <w:r w:rsidR="00956D88">
        <w:rPr>
          <w:rFonts w:ascii="Times New Roman" w:hAnsi="Times New Roman" w:cs="Times New Roman"/>
          <w:lang w:val="en-GB"/>
        </w:rPr>
        <w:t>from</w:t>
      </w:r>
      <w:r w:rsidR="002C21CA" w:rsidRPr="00485E07">
        <w:rPr>
          <w:rFonts w:ascii="Times New Roman" w:hAnsi="Times New Roman" w:cs="Times New Roman"/>
          <w:lang w:val="en-GB"/>
        </w:rPr>
        <w:t xml:space="preserve"> both the </w:t>
      </w:r>
      <w:r w:rsidR="007F0310">
        <w:rPr>
          <w:rFonts w:ascii="Times New Roman" w:hAnsi="Times New Roman" w:cs="Times New Roman"/>
          <w:lang w:val="en-GB"/>
        </w:rPr>
        <w:t>quantitative</w:t>
      </w:r>
      <w:r w:rsidR="002C21CA" w:rsidRPr="00485E07">
        <w:rPr>
          <w:rFonts w:ascii="Times New Roman" w:hAnsi="Times New Roman" w:cs="Times New Roman"/>
          <w:lang w:val="en-GB"/>
        </w:rPr>
        <w:t xml:space="preserve"> and clinical validation results.</w:t>
      </w:r>
    </w:p>
    <w:p w14:paraId="6B66D660" w14:textId="30F5D29C" w:rsidR="00A67AE5" w:rsidRPr="00A102B7" w:rsidRDefault="00AC3532" w:rsidP="0048607A">
      <w:pPr>
        <w:spacing w:after="0" w:line="240" w:lineRule="auto"/>
        <w:jc w:val="both"/>
        <w:rPr>
          <w:rFonts w:ascii="Times New Roman" w:hAnsi="Times New Roman" w:cs="Times New Roman"/>
          <w:lang w:val="en-GB"/>
        </w:rPr>
      </w:pPr>
      <w:r w:rsidRPr="00663D2D">
        <w:rPr>
          <w:rFonts w:ascii="Times New Roman" w:hAnsi="Times New Roman" w:cs="Times New Roman"/>
          <w:lang w:val="en-GB"/>
        </w:rPr>
        <w:tab/>
      </w:r>
      <w:r w:rsidR="00917E57" w:rsidRPr="00663D2D">
        <w:rPr>
          <w:rFonts w:ascii="Times New Roman" w:hAnsi="Times New Roman" w:cs="Times New Roman"/>
          <w:lang w:val="en-GB"/>
        </w:rPr>
        <w:t xml:space="preserve">The </w:t>
      </w:r>
      <w:r w:rsidR="007E4112" w:rsidRPr="00663D2D">
        <w:rPr>
          <w:rFonts w:ascii="Times New Roman" w:hAnsi="Times New Roman" w:cs="Times New Roman"/>
          <w:lang w:val="en-GB"/>
        </w:rPr>
        <w:t xml:space="preserve">simple </w:t>
      </w:r>
      <w:r w:rsidR="000877CA">
        <w:rPr>
          <w:rFonts w:ascii="Times New Roman" w:hAnsi="Times New Roman" w:cs="Times New Roman"/>
          <w:lang w:val="en-GB"/>
        </w:rPr>
        <w:t>design</w:t>
      </w:r>
      <w:r w:rsidR="00943E55" w:rsidRPr="00663D2D">
        <w:rPr>
          <w:rFonts w:ascii="Times New Roman" w:hAnsi="Times New Roman" w:cs="Times New Roman"/>
          <w:lang w:val="en-GB"/>
        </w:rPr>
        <w:t xml:space="preserve"> </w:t>
      </w:r>
      <w:r w:rsidR="007E4112" w:rsidRPr="00663D2D">
        <w:rPr>
          <w:rFonts w:ascii="Times New Roman" w:hAnsi="Times New Roman" w:cs="Times New Roman"/>
          <w:lang w:val="en-GB"/>
        </w:rPr>
        <w:t xml:space="preserve">of </w:t>
      </w:r>
      <w:r w:rsidR="00917E57" w:rsidRPr="00663D2D">
        <w:rPr>
          <w:rFonts w:ascii="Times New Roman" w:hAnsi="Times New Roman" w:cs="Times New Roman"/>
          <w:lang w:val="en-GB"/>
        </w:rPr>
        <w:t xml:space="preserve">AtriaNet allowed </w:t>
      </w:r>
      <w:r w:rsidR="00462D57">
        <w:rPr>
          <w:rFonts w:ascii="Times New Roman" w:hAnsi="Times New Roman" w:cs="Times New Roman"/>
          <w:lang w:val="en-GB"/>
        </w:rPr>
        <w:t>the</w:t>
      </w:r>
      <w:r w:rsidR="00917E57" w:rsidRPr="00663D2D">
        <w:rPr>
          <w:rFonts w:ascii="Times New Roman" w:hAnsi="Times New Roman" w:cs="Times New Roman"/>
          <w:lang w:val="en-GB"/>
        </w:rPr>
        <w:t xml:space="preserve"> </w:t>
      </w:r>
      <w:r w:rsidR="00216B28">
        <w:rPr>
          <w:rFonts w:ascii="Times New Roman" w:hAnsi="Times New Roman" w:cs="Times New Roman"/>
          <w:lang w:val="en-GB"/>
        </w:rPr>
        <w:t>pipeline</w:t>
      </w:r>
      <w:r w:rsidR="00917E57" w:rsidRPr="00663D2D">
        <w:rPr>
          <w:rFonts w:ascii="Times New Roman" w:hAnsi="Times New Roman" w:cs="Times New Roman"/>
          <w:lang w:val="en-GB"/>
        </w:rPr>
        <w:t xml:space="preserve"> to perform multiple difficult tasks</w:t>
      </w:r>
      <w:r w:rsidR="00545A55" w:rsidRPr="00663D2D">
        <w:rPr>
          <w:rFonts w:ascii="Times New Roman" w:hAnsi="Times New Roman" w:cs="Times New Roman"/>
          <w:lang w:val="en-GB"/>
        </w:rPr>
        <w:t xml:space="preserve"> without significant modification.</w:t>
      </w:r>
      <w:r w:rsidR="004C2E64" w:rsidRPr="00663D2D">
        <w:rPr>
          <w:rFonts w:ascii="Times New Roman" w:hAnsi="Times New Roman" w:cs="Times New Roman"/>
          <w:lang w:val="en-GB"/>
        </w:rPr>
        <w:t xml:space="preserve"> </w:t>
      </w:r>
      <w:r w:rsidR="000877C1" w:rsidRPr="00663D2D">
        <w:rPr>
          <w:rFonts w:ascii="Times New Roman" w:hAnsi="Times New Roman" w:cs="Times New Roman"/>
          <w:lang w:val="en-GB"/>
        </w:rPr>
        <w:t>T</w:t>
      </w:r>
      <w:r w:rsidR="00FF06CC" w:rsidRPr="00663D2D">
        <w:rPr>
          <w:rFonts w:ascii="Times New Roman" w:hAnsi="Times New Roman" w:cs="Times New Roman"/>
          <w:lang w:val="en-GB"/>
        </w:rPr>
        <w:t xml:space="preserve">he </w:t>
      </w:r>
      <w:r w:rsidR="000877C1" w:rsidRPr="00663D2D">
        <w:rPr>
          <w:rFonts w:ascii="Times New Roman" w:hAnsi="Times New Roman" w:cs="Times New Roman"/>
          <w:lang w:val="en-GB"/>
        </w:rPr>
        <w:t xml:space="preserve">activation function of the last layer and the loss function </w:t>
      </w:r>
      <w:r w:rsidR="003872FE">
        <w:rPr>
          <w:rFonts w:ascii="Times New Roman" w:hAnsi="Times New Roman" w:cs="Times New Roman"/>
          <w:lang w:val="en-GB"/>
        </w:rPr>
        <w:t xml:space="preserve">of the second CNN </w:t>
      </w:r>
      <w:r w:rsidR="000877C1" w:rsidRPr="00663D2D">
        <w:rPr>
          <w:rFonts w:ascii="Times New Roman" w:hAnsi="Times New Roman" w:cs="Times New Roman"/>
          <w:lang w:val="en-GB"/>
        </w:rPr>
        <w:t xml:space="preserve">were the only parameters </w:t>
      </w:r>
      <w:r w:rsidR="00B60332">
        <w:rPr>
          <w:rFonts w:ascii="Times New Roman" w:hAnsi="Times New Roman" w:cs="Times New Roman"/>
          <w:lang w:val="en-GB"/>
        </w:rPr>
        <w:t>altered</w:t>
      </w:r>
      <w:r w:rsidR="000877C1" w:rsidRPr="00663D2D">
        <w:rPr>
          <w:rFonts w:ascii="Times New Roman" w:hAnsi="Times New Roman" w:cs="Times New Roman"/>
          <w:lang w:val="en-GB"/>
        </w:rPr>
        <w:t xml:space="preserve"> when executing the three different </w:t>
      </w:r>
      <w:r w:rsidR="005A3C15">
        <w:rPr>
          <w:rFonts w:ascii="Times New Roman" w:hAnsi="Times New Roman" w:cs="Times New Roman"/>
          <w:lang w:val="en-GB"/>
        </w:rPr>
        <w:t>phenotyping tasks</w:t>
      </w:r>
      <w:r w:rsidR="000877C1" w:rsidRPr="00663D2D">
        <w:rPr>
          <w:rFonts w:ascii="Times New Roman" w:hAnsi="Times New Roman" w:cs="Times New Roman"/>
          <w:lang w:val="en-GB"/>
        </w:rPr>
        <w:t xml:space="preserve">. </w:t>
      </w:r>
      <w:r w:rsidR="001A3FB6" w:rsidRPr="00663D2D">
        <w:rPr>
          <w:rFonts w:ascii="Times New Roman" w:hAnsi="Times New Roman" w:cs="Times New Roman"/>
          <w:lang w:val="en-GB"/>
        </w:rPr>
        <w:t xml:space="preserve">Since these were fixed parameters, </w:t>
      </w:r>
      <w:r w:rsidR="003625C1" w:rsidRPr="00663D2D">
        <w:rPr>
          <w:rFonts w:ascii="Times New Roman" w:hAnsi="Times New Roman" w:cs="Times New Roman"/>
          <w:lang w:val="en-GB"/>
        </w:rPr>
        <w:t xml:space="preserve">the </w:t>
      </w:r>
      <w:r w:rsidR="00346FF2" w:rsidRPr="00663D2D">
        <w:rPr>
          <w:rFonts w:ascii="Times New Roman" w:hAnsi="Times New Roman" w:cs="Times New Roman"/>
          <w:lang w:val="en-GB"/>
        </w:rPr>
        <w:t xml:space="preserve">trained </w:t>
      </w:r>
      <w:r w:rsidR="000F2371">
        <w:rPr>
          <w:rFonts w:ascii="Times New Roman" w:hAnsi="Times New Roman" w:cs="Times New Roman"/>
          <w:lang w:val="en-GB"/>
        </w:rPr>
        <w:t>CNN weights</w:t>
      </w:r>
      <w:r w:rsidR="00BB6D2C" w:rsidRPr="00663D2D">
        <w:rPr>
          <w:rFonts w:ascii="Times New Roman" w:hAnsi="Times New Roman" w:cs="Times New Roman"/>
          <w:lang w:val="en-GB"/>
        </w:rPr>
        <w:t xml:space="preserve"> could be </w:t>
      </w:r>
      <w:r w:rsidR="00D7214A" w:rsidRPr="00663D2D">
        <w:rPr>
          <w:rFonts w:ascii="Times New Roman" w:hAnsi="Times New Roman" w:cs="Times New Roman"/>
          <w:lang w:val="en-GB"/>
        </w:rPr>
        <w:t xml:space="preserve">easily </w:t>
      </w:r>
      <w:r w:rsidR="00BB6D2C" w:rsidRPr="00663D2D">
        <w:rPr>
          <w:rFonts w:ascii="Times New Roman" w:hAnsi="Times New Roman" w:cs="Times New Roman"/>
          <w:lang w:val="en-GB"/>
        </w:rPr>
        <w:t>shared across different tasks</w:t>
      </w:r>
      <w:r w:rsidR="001C1689" w:rsidRPr="00663D2D">
        <w:rPr>
          <w:rFonts w:ascii="Times New Roman" w:hAnsi="Times New Roman" w:cs="Times New Roman"/>
          <w:lang w:val="en-GB"/>
        </w:rPr>
        <w:t xml:space="preserve"> and datasets</w:t>
      </w:r>
      <w:r w:rsidR="00EB466A" w:rsidRPr="00663D2D">
        <w:rPr>
          <w:rFonts w:ascii="Times New Roman" w:hAnsi="Times New Roman" w:cs="Times New Roman"/>
          <w:lang w:val="en-GB"/>
        </w:rPr>
        <w:t xml:space="preserve"> when data availability</w:t>
      </w:r>
      <w:r w:rsidR="00D7214A" w:rsidRPr="00663D2D">
        <w:rPr>
          <w:rFonts w:ascii="Times New Roman" w:hAnsi="Times New Roman" w:cs="Times New Roman"/>
          <w:lang w:val="en-GB"/>
        </w:rPr>
        <w:t xml:space="preserve"> was limited</w:t>
      </w:r>
      <w:r w:rsidR="00FB407F" w:rsidRPr="00663D2D">
        <w:rPr>
          <w:rFonts w:ascii="Times New Roman" w:hAnsi="Times New Roman" w:cs="Times New Roman"/>
          <w:lang w:val="en-GB"/>
        </w:rPr>
        <w:t xml:space="preserve">. The benefits were </w:t>
      </w:r>
      <w:r w:rsidR="00C060C7">
        <w:rPr>
          <w:rFonts w:ascii="Times New Roman" w:hAnsi="Times New Roman" w:cs="Times New Roman"/>
          <w:lang w:val="en-GB"/>
        </w:rPr>
        <w:t>more pronounced</w:t>
      </w:r>
      <w:r w:rsidR="00FB407F" w:rsidRPr="00663D2D">
        <w:rPr>
          <w:rFonts w:ascii="Times New Roman" w:hAnsi="Times New Roman" w:cs="Times New Roman"/>
          <w:lang w:val="en-GB"/>
        </w:rPr>
        <w:t xml:space="preserve"> </w:t>
      </w:r>
      <w:r w:rsidR="00710B84" w:rsidRPr="00663D2D">
        <w:rPr>
          <w:rFonts w:ascii="Times New Roman" w:hAnsi="Times New Roman" w:cs="Times New Roman"/>
          <w:lang w:val="en-GB"/>
        </w:rPr>
        <w:t>when developing the model for</w:t>
      </w:r>
      <w:r w:rsidR="00FB407F" w:rsidRPr="00663D2D">
        <w:rPr>
          <w:rFonts w:ascii="Times New Roman" w:hAnsi="Times New Roman" w:cs="Times New Roman"/>
          <w:lang w:val="en-GB"/>
        </w:rPr>
        <w:t xml:space="preserve"> wall thickness estimation</w:t>
      </w:r>
      <w:r w:rsidR="00B0143C" w:rsidRPr="00663D2D">
        <w:rPr>
          <w:rFonts w:ascii="Times New Roman" w:hAnsi="Times New Roman" w:cs="Times New Roman"/>
          <w:lang w:val="en-GB"/>
        </w:rPr>
        <w:t xml:space="preserve"> on the Waikato CE-MRI dataset</w:t>
      </w:r>
      <w:r w:rsidR="00FB407F" w:rsidRPr="00663D2D">
        <w:rPr>
          <w:rFonts w:ascii="Times New Roman" w:hAnsi="Times New Roman" w:cs="Times New Roman"/>
          <w:lang w:val="en-GB"/>
        </w:rPr>
        <w:t xml:space="preserve">, as the </w:t>
      </w:r>
      <w:r w:rsidR="00B0143C" w:rsidRPr="00663D2D">
        <w:rPr>
          <w:rFonts w:ascii="Times New Roman" w:hAnsi="Times New Roman" w:cs="Times New Roman"/>
          <w:lang w:val="en-GB"/>
        </w:rPr>
        <w:t>CNNs were initialized with pre-trained weights from segment</w:t>
      </w:r>
      <w:r w:rsidR="007E0AE0" w:rsidRPr="00663D2D">
        <w:rPr>
          <w:rFonts w:ascii="Times New Roman" w:hAnsi="Times New Roman" w:cs="Times New Roman"/>
          <w:lang w:val="en-GB"/>
        </w:rPr>
        <w:t>ing the larger Utah dataset</w:t>
      </w:r>
      <w:r w:rsidR="00710B84" w:rsidRPr="00663D2D">
        <w:rPr>
          <w:rFonts w:ascii="Times New Roman" w:hAnsi="Times New Roman" w:cs="Times New Roman"/>
          <w:lang w:val="en-GB"/>
        </w:rPr>
        <w:t xml:space="preserve"> to accelerate convergence. </w:t>
      </w:r>
      <w:r w:rsidR="00672EFC" w:rsidRPr="00663D2D">
        <w:rPr>
          <w:rFonts w:ascii="Times New Roman" w:hAnsi="Times New Roman" w:cs="Times New Roman"/>
          <w:lang w:val="en-GB"/>
        </w:rPr>
        <w:t xml:space="preserve">The usability of our approach </w:t>
      </w:r>
      <w:r w:rsidR="009D3CC5" w:rsidRPr="00663D2D">
        <w:rPr>
          <w:rFonts w:ascii="Times New Roman" w:hAnsi="Times New Roman" w:cs="Times New Roman"/>
          <w:lang w:val="en-GB"/>
        </w:rPr>
        <w:t xml:space="preserve">allowed our </w:t>
      </w:r>
      <w:r w:rsidR="003A2748" w:rsidRPr="00663D2D">
        <w:rPr>
          <w:rFonts w:ascii="Times New Roman" w:hAnsi="Times New Roman" w:cs="Times New Roman"/>
          <w:lang w:val="en-GB"/>
        </w:rPr>
        <w:t>pipeline</w:t>
      </w:r>
      <w:r w:rsidR="009D3CC5" w:rsidRPr="00663D2D">
        <w:rPr>
          <w:rFonts w:ascii="Times New Roman" w:hAnsi="Times New Roman" w:cs="Times New Roman"/>
          <w:lang w:val="en-GB"/>
        </w:rPr>
        <w:t xml:space="preserve"> to be </w:t>
      </w:r>
      <w:r w:rsidR="00382D92" w:rsidRPr="00663D2D">
        <w:rPr>
          <w:rFonts w:ascii="Times New Roman" w:hAnsi="Times New Roman" w:cs="Times New Roman"/>
          <w:lang w:val="en-GB"/>
        </w:rPr>
        <w:t xml:space="preserve">more efficient </w:t>
      </w:r>
      <w:r w:rsidR="0023763F" w:rsidRPr="00663D2D">
        <w:rPr>
          <w:rFonts w:ascii="Times New Roman" w:hAnsi="Times New Roman" w:cs="Times New Roman"/>
          <w:lang w:val="en-GB"/>
        </w:rPr>
        <w:t>by reusing the same model</w:t>
      </w:r>
      <w:r w:rsidR="00380F8D" w:rsidRPr="00663D2D">
        <w:rPr>
          <w:rFonts w:ascii="Times New Roman" w:hAnsi="Times New Roman" w:cs="Times New Roman"/>
          <w:lang w:val="en-GB"/>
        </w:rPr>
        <w:t xml:space="preserve">. </w:t>
      </w:r>
      <w:r w:rsidR="009B0B63" w:rsidRPr="00663D2D">
        <w:rPr>
          <w:rFonts w:ascii="Times New Roman" w:hAnsi="Times New Roman" w:cs="Times New Roman"/>
          <w:lang w:val="en-GB"/>
        </w:rPr>
        <w:t xml:space="preserve">This also demonstrated the </w:t>
      </w:r>
      <w:r w:rsidR="003078B5" w:rsidRPr="00663D2D">
        <w:rPr>
          <w:rFonts w:ascii="Times New Roman" w:hAnsi="Times New Roman" w:cs="Times New Roman"/>
          <w:lang w:val="en-GB"/>
        </w:rPr>
        <w:t xml:space="preserve">robustness of the </w:t>
      </w:r>
      <w:r w:rsidR="000C2ECD" w:rsidRPr="00663D2D">
        <w:rPr>
          <w:rFonts w:ascii="Times New Roman" w:hAnsi="Times New Roman" w:cs="Times New Roman"/>
          <w:lang w:val="en-GB"/>
        </w:rPr>
        <w:t xml:space="preserve">proposed </w:t>
      </w:r>
      <w:r w:rsidR="00676077" w:rsidRPr="00663D2D">
        <w:rPr>
          <w:rFonts w:ascii="Times New Roman" w:hAnsi="Times New Roman" w:cs="Times New Roman"/>
          <w:lang w:val="en-GB"/>
        </w:rPr>
        <w:t xml:space="preserve">configuration </w:t>
      </w:r>
      <w:r w:rsidR="00676077">
        <w:rPr>
          <w:rFonts w:ascii="Times New Roman" w:hAnsi="Times New Roman" w:cs="Times New Roman"/>
          <w:lang w:val="en-GB"/>
        </w:rPr>
        <w:t xml:space="preserve">of </w:t>
      </w:r>
      <w:r w:rsidR="00F32021">
        <w:rPr>
          <w:rFonts w:ascii="Times New Roman" w:hAnsi="Times New Roman" w:cs="Times New Roman"/>
          <w:lang w:val="en-GB"/>
        </w:rPr>
        <w:t>two</w:t>
      </w:r>
      <w:r w:rsidR="003078B5" w:rsidRPr="00663D2D">
        <w:rPr>
          <w:rFonts w:ascii="Times New Roman" w:hAnsi="Times New Roman" w:cs="Times New Roman"/>
          <w:lang w:val="en-GB"/>
        </w:rPr>
        <w:t xml:space="preserve"> </w:t>
      </w:r>
      <w:r w:rsidR="008C24D4">
        <w:rPr>
          <w:rFonts w:ascii="Times New Roman" w:hAnsi="Times New Roman" w:cs="Times New Roman"/>
          <w:lang w:val="en-GB"/>
        </w:rPr>
        <w:t xml:space="preserve">sequential </w:t>
      </w:r>
      <w:r w:rsidR="003078B5" w:rsidRPr="00663D2D">
        <w:rPr>
          <w:rFonts w:ascii="Times New Roman" w:hAnsi="Times New Roman" w:cs="Times New Roman"/>
          <w:lang w:val="en-GB"/>
        </w:rPr>
        <w:t>CNN</w:t>
      </w:r>
      <w:r w:rsidR="005F298E">
        <w:rPr>
          <w:rFonts w:ascii="Times New Roman" w:hAnsi="Times New Roman" w:cs="Times New Roman"/>
          <w:lang w:val="en-GB"/>
        </w:rPr>
        <w:t>s</w:t>
      </w:r>
      <w:r w:rsidR="003078B5" w:rsidRPr="00663D2D">
        <w:rPr>
          <w:rFonts w:ascii="Times New Roman" w:hAnsi="Times New Roman" w:cs="Times New Roman"/>
          <w:lang w:val="en-GB"/>
        </w:rPr>
        <w:t xml:space="preserve"> for imag</w:t>
      </w:r>
      <w:r w:rsidR="00B508D2" w:rsidRPr="00663D2D">
        <w:rPr>
          <w:rFonts w:ascii="Times New Roman" w:hAnsi="Times New Roman" w:cs="Times New Roman"/>
          <w:lang w:val="en-GB"/>
        </w:rPr>
        <w:t>e analysis in general</w:t>
      </w:r>
      <w:r w:rsidR="008941DD" w:rsidRPr="00663D2D">
        <w:rPr>
          <w:rFonts w:ascii="Times New Roman" w:hAnsi="Times New Roman" w:cs="Times New Roman"/>
          <w:lang w:val="en-GB"/>
        </w:rPr>
        <w:t xml:space="preserve">, as </w:t>
      </w:r>
      <w:r w:rsidR="000D3DE2" w:rsidRPr="00663D2D">
        <w:rPr>
          <w:rFonts w:ascii="Times New Roman" w:hAnsi="Times New Roman" w:cs="Times New Roman"/>
          <w:lang w:val="en-GB"/>
        </w:rPr>
        <w:t xml:space="preserve">our approach </w:t>
      </w:r>
      <w:r w:rsidR="003C7A73" w:rsidRPr="00663D2D">
        <w:rPr>
          <w:rFonts w:ascii="Times New Roman" w:hAnsi="Times New Roman" w:cs="Times New Roman"/>
          <w:lang w:val="en-GB"/>
        </w:rPr>
        <w:t xml:space="preserve">was </w:t>
      </w:r>
      <w:r w:rsidR="000955AB" w:rsidRPr="00663D2D">
        <w:rPr>
          <w:rFonts w:ascii="Times New Roman" w:hAnsi="Times New Roman" w:cs="Times New Roman"/>
          <w:lang w:val="en-GB"/>
        </w:rPr>
        <w:t xml:space="preserve">shown to be independent </w:t>
      </w:r>
      <w:r w:rsidR="00C060C7">
        <w:rPr>
          <w:rFonts w:ascii="Times New Roman" w:hAnsi="Times New Roman" w:cs="Times New Roman"/>
          <w:lang w:val="en-GB"/>
        </w:rPr>
        <w:t>of</w:t>
      </w:r>
      <w:r w:rsidR="00C060C7" w:rsidRPr="00663D2D">
        <w:rPr>
          <w:rFonts w:ascii="Times New Roman" w:hAnsi="Times New Roman" w:cs="Times New Roman"/>
          <w:lang w:val="en-GB"/>
        </w:rPr>
        <w:t xml:space="preserve"> </w:t>
      </w:r>
      <w:r w:rsidR="003C7A73" w:rsidRPr="00663D2D">
        <w:rPr>
          <w:rFonts w:ascii="Times New Roman" w:hAnsi="Times New Roman" w:cs="Times New Roman"/>
          <w:lang w:val="en-GB"/>
        </w:rPr>
        <w:t>any specific input</w:t>
      </w:r>
      <w:r w:rsidR="004470BD">
        <w:rPr>
          <w:rFonts w:ascii="Times New Roman" w:hAnsi="Times New Roman" w:cs="Times New Roman"/>
          <w:lang w:val="en-GB"/>
        </w:rPr>
        <w:t>, label, or imaging dimension</w:t>
      </w:r>
      <w:r w:rsidR="001F60A2" w:rsidRPr="00663D2D">
        <w:rPr>
          <w:rFonts w:ascii="Times New Roman" w:hAnsi="Times New Roman" w:cs="Times New Roman"/>
          <w:lang w:val="en-GB"/>
        </w:rPr>
        <w:t>.</w:t>
      </w:r>
      <w:r w:rsidR="000955AB" w:rsidRPr="00663D2D">
        <w:rPr>
          <w:rFonts w:ascii="Times New Roman" w:hAnsi="Times New Roman" w:cs="Times New Roman"/>
          <w:lang w:val="en-GB"/>
        </w:rPr>
        <w:t xml:space="preserve"> </w:t>
      </w:r>
      <w:r w:rsidR="0033270E">
        <w:rPr>
          <w:rFonts w:ascii="Times New Roman" w:hAnsi="Times New Roman" w:cs="Times New Roman"/>
          <w:lang w:val="en-GB"/>
        </w:rPr>
        <w:t>C</w:t>
      </w:r>
      <w:r w:rsidR="000955AB" w:rsidRPr="00663D2D">
        <w:rPr>
          <w:rFonts w:ascii="Times New Roman" w:hAnsi="Times New Roman" w:cs="Times New Roman"/>
          <w:lang w:val="en-GB"/>
        </w:rPr>
        <w:t>omputational costs were minimized through the exclusive use of 2D CNNs for both 2D and 3D tasks</w:t>
      </w:r>
      <w:r w:rsidR="002E2807">
        <w:rPr>
          <w:rFonts w:ascii="Times New Roman" w:hAnsi="Times New Roman" w:cs="Times New Roman"/>
          <w:lang w:val="en-GB"/>
        </w:rPr>
        <w:t>,</w:t>
      </w:r>
      <w:r w:rsidR="000955AB" w:rsidRPr="00663D2D">
        <w:rPr>
          <w:rFonts w:ascii="Times New Roman" w:hAnsi="Times New Roman" w:cs="Times New Roman"/>
          <w:lang w:val="en-GB"/>
        </w:rPr>
        <w:t xml:space="preserve"> as 3D </w:t>
      </w:r>
      <w:r w:rsidR="002E2807">
        <w:rPr>
          <w:rFonts w:ascii="Times New Roman" w:hAnsi="Times New Roman" w:cs="Times New Roman"/>
          <w:lang w:val="en-GB"/>
        </w:rPr>
        <w:t>convolutions</w:t>
      </w:r>
      <w:r w:rsidR="000955AB" w:rsidRPr="00663D2D">
        <w:rPr>
          <w:rFonts w:ascii="Times New Roman" w:hAnsi="Times New Roman" w:cs="Times New Roman"/>
          <w:lang w:val="en-GB"/>
        </w:rPr>
        <w:t xml:space="preserve"> </w:t>
      </w:r>
      <w:r w:rsidR="00567AED" w:rsidRPr="00663D2D">
        <w:rPr>
          <w:rFonts w:ascii="Times New Roman" w:hAnsi="Times New Roman" w:cs="Times New Roman"/>
          <w:lang w:val="en-GB"/>
        </w:rPr>
        <w:t>result in an exponential</w:t>
      </w:r>
      <w:r w:rsidR="00FF1279">
        <w:rPr>
          <w:rFonts w:ascii="Times New Roman" w:hAnsi="Times New Roman" w:cs="Times New Roman"/>
          <w:lang w:val="en-GB"/>
        </w:rPr>
        <w:t>ly greater</w:t>
      </w:r>
      <w:r w:rsidR="00567AED" w:rsidRPr="00663D2D">
        <w:rPr>
          <w:rFonts w:ascii="Times New Roman" w:hAnsi="Times New Roman" w:cs="Times New Roman"/>
          <w:lang w:val="en-GB"/>
        </w:rPr>
        <w:t xml:space="preserve"> number of parameters</w:t>
      </w:r>
      <w:r w:rsidR="004247CF" w:rsidRPr="00663D2D">
        <w:rPr>
          <w:rFonts w:ascii="Times New Roman" w:hAnsi="Times New Roman" w:cs="Times New Roman"/>
          <w:lang w:val="en-GB"/>
        </w:rPr>
        <w:t xml:space="preserve"> </w:t>
      </w:r>
      <w:r w:rsidR="00FF1279">
        <w:rPr>
          <w:rFonts w:ascii="Times New Roman" w:hAnsi="Times New Roman" w:cs="Times New Roman"/>
          <w:lang w:val="en-GB"/>
        </w:rPr>
        <w:t>which increases the difficulty of training and convergence</w:t>
      </w:r>
      <w:r w:rsidR="00C05633">
        <w:rPr>
          <w:rFonts w:ascii="Times New Roman" w:hAnsi="Times New Roman" w:cs="Times New Roman"/>
          <w:lang w:val="en-GB"/>
        </w:rPr>
        <w:fldChar w:fldCharType="begin"/>
      </w:r>
      <w:r w:rsidR="00C35893">
        <w:rPr>
          <w:rFonts w:ascii="Times New Roman" w:hAnsi="Times New Roman" w:cs="Times New Roman"/>
          <w:lang w:val="en-GB"/>
        </w:rPr>
        <w:instrText xml:space="preserve"> ADDIN EN.CITE &lt;EndNote&gt;&lt;Cite&gt;&lt;Author&gt;Goodfellow&lt;/Author&gt;&lt;Year&gt;2014&lt;/Year&gt;&lt;RecNum&gt;74&lt;/RecNum&gt;&lt;DisplayText&gt;&lt;style face="superscript"&gt;42&lt;/style&gt;&lt;/DisplayText&gt;&lt;record&gt;&lt;rec-number&gt;74&lt;/rec-number&gt;&lt;foreign-keys&gt;&lt;key app="EN" db-id="esp9pvwpfez9fmedsto5r9edftzzw22wd5vf" timestamp="1630591279"&gt;74&lt;/key&gt;&lt;/foreign-keys&gt;&lt;ref-type name="Journal Article"&gt;17&lt;/ref-type&gt;&lt;contributors&gt;&lt;authors&gt;&lt;author&gt;Goodfellow, Ian J&lt;/author&gt;&lt;author&gt;Vinyals, Oriol&lt;/author&gt;&lt;author&gt;Saxe, Andrew M&lt;/author&gt;&lt;/authors&gt;&lt;/contributors&gt;&lt;titles&gt;&lt;title&gt;Qualitatively characterizing neural network optimization problems&lt;/title&gt;&lt;secondary-title&gt;arXiv preprint arXiv:1412.6544&lt;/secondary-title&gt;&lt;/titles&gt;&lt;periodical&gt;&lt;full-title&gt;arXiv preprint arXiv:1412.6544&lt;/full-title&gt;&lt;/periodical&gt;&lt;dates&gt;&lt;year&gt;2014&lt;/year&gt;&lt;/dates&gt;&lt;urls&gt;&lt;/urls&gt;&lt;/record&gt;&lt;/Cite&gt;&lt;/EndNote&gt;</w:instrText>
      </w:r>
      <w:r w:rsidR="00C05633">
        <w:rPr>
          <w:rFonts w:ascii="Times New Roman" w:hAnsi="Times New Roman" w:cs="Times New Roman"/>
          <w:lang w:val="en-GB"/>
        </w:rPr>
        <w:fldChar w:fldCharType="separate"/>
      </w:r>
      <w:r w:rsidR="00C35893" w:rsidRPr="00C35893">
        <w:rPr>
          <w:rFonts w:ascii="Times New Roman" w:hAnsi="Times New Roman" w:cs="Times New Roman"/>
          <w:noProof/>
          <w:vertAlign w:val="superscript"/>
          <w:lang w:val="en-GB"/>
        </w:rPr>
        <w:t>42</w:t>
      </w:r>
      <w:r w:rsidR="00C05633">
        <w:rPr>
          <w:rFonts w:ascii="Times New Roman" w:hAnsi="Times New Roman" w:cs="Times New Roman"/>
          <w:lang w:val="en-GB"/>
        </w:rPr>
        <w:fldChar w:fldCharType="end"/>
      </w:r>
      <w:r w:rsidR="008F0659" w:rsidRPr="00663D2D">
        <w:rPr>
          <w:rFonts w:ascii="Times New Roman" w:hAnsi="Times New Roman" w:cs="Times New Roman"/>
          <w:lang w:val="en-GB"/>
        </w:rPr>
        <w:t xml:space="preserve">. </w:t>
      </w:r>
      <w:r w:rsidR="00B37425" w:rsidRPr="00663D2D">
        <w:rPr>
          <w:rFonts w:ascii="Times New Roman" w:hAnsi="Times New Roman" w:cs="Times New Roman"/>
          <w:lang w:val="en-GB"/>
        </w:rPr>
        <w:t>T</w:t>
      </w:r>
      <w:r w:rsidR="00672BBB" w:rsidRPr="00663D2D">
        <w:rPr>
          <w:rFonts w:ascii="Times New Roman" w:hAnsi="Times New Roman" w:cs="Times New Roman"/>
          <w:lang w:val="en-GB"/>
        </w:rPr>
        <w:t>he eas</w:t>
      </w:r>
      <w:r w:rsidR="00D326AD" w:rsidRPr="00663D2D">
        <w:rPr>
          <w:rFonts w:ascii="Times New Roman" w:hAnsi="Times New Roman" w:cs="Times New Roman"/>
          <w:lang w:val="en-GB"/>
        </w:rPr>
        <w:t>e</w:t>
      </w:r>
      <w:r w:rsidR="00672BBB" w:rsidRPr="00663D2D">
        <w:rPr>
          <w:rFonts w:ascii="Times New Roman" w:hAnsi="Times New Roman" w:cs="Times New Roman"/>
          <w:lang w:val="en-GB"/>
        </w:rPr>
        <w:t xml:space="preserve"> </w:t>
      </w:r>
      <w:r w:rsidR="00FC0CF6" w:rsidRPr="00663D2D">
        <w:rPr>
          <w:rFonts w:ascii="Times New Roman" w:hAnsi="Times New Roman" w:cs="Times New Roman"/>
          <w:lang w:val="en-GB"/>
        </w:rPr>
        <w:t xml:space="preserve">of </w:t>
      </w:r>
      <w:r w:rsidR="00672BBB" w:rsidRPr="00663D2D">
        <w:rPr>
          <w:rFonts w:ascii="Times New Roman" w:hAnsi="Times New Roman" w:cs="Times New Roman"/>
          <w:lang w:val="en-GB"/>
        </w:rPr>
        <w:t xml:space="preserve">convergence of </w:t>
      </w:r>
      <w:r w:rsidR="00FF1279">
        <w:rPr>
          <w:rFonts w:ascii="Times New Roman" w:hAnsi="Times New Roman" w:cs="Times New Roman"/>
          <w:lang w:val="en-GB"/>
        </w:rPr>
        <w:t>AtriaNet</w:t>
      </w:r>
      <w:r w:rsidR="00672BBB" w:rsidRPr="00663D2D">
        <w:rPr>
          <w:rFonts w:ascii="Times New Roman" w:hAnsi="Times New Roman" w:cs="Times New Roman"/>
          <w:lang w:val="en-GB"/>
        </w:rPr>
        <w:t xml:space="preserve"> </w:t>
      </w:r>
      <w:r w:rsidR="00EB2329">
        <w:rPr>
          <w:rFonts w:ascii="Times New Roman" w:hAnsi="Times New Roman" w:cs="Times New Roman"/>
          <w:lang w:val="en-GB"/>
        </w:rPr>
        <w:t>was</w:t>
      </w:r>
      <w:r w:rsidR="00672BBB" w:rsidRPr="00663D2D">
        <w:rPr>
          <w:rFonts w:ascii="Times New Roman" w:hAnsi="Times New Roman" w:cs="Times New Roman"/>
          <w:lang w:val="en-GB"/>
        </w:rPr>
        <w:t xml:space="preserve"> </w:t>
      </w:r>
      <w:r w:rsidR="0090162A" w:rsidRPr="00663D2D">
        <w:rPr>
          <w:rFonts w:ascii="Times New Roman" w:hAnsi="Times New Roman" w:cs="Times New Roman"/>
          <w:lang w:val="en-GB"/>
        </w:rPr>
        <w:t xml:space="preserve">important as the </w:t>
      </w:r>
      <w:r w:rsidR="00111C17">
        <w:rPr>
          <w:rFonts w:ascii="Times New Roman" w:hAnsi="Times New Roman" w:cs="Times New Roman"/>
          <w:lang w:val="en-GB"/>
        </w:rPr>
        <w:t xml:space="preserve">atrial </w:t>
      </w:r>
      <w:r w:rsidR="00C423B8">
        <w:rPr>
          <w:rFonts w:ascii="Times New Roman" w:hAnsi="Times New Roman" w:cs="Times New Roman"/>
          <w:lang w:val="en-GB"/>
        </w:rPr>
        <w:t xml:space="preserve">prediction </w:t>
      </w:r>
      <w:r w:rsidR="00152C94">
        <w:rPr>
          <w:rFonts w:ascii="Times New Roman" w:hAnsi="Times New Roman" w:cs="Times New Roman"/>
          <w:lang w:val="en-GB"/>
        </w:rPr>
        <w:t>tasks contained data with</w:t>
      </w:r>
      <w:r w:rsidR="00A251AA" w:rsidRPr="00663D2D">
        <w:rPr>
          <w:rFonts w:ascii="Times New Roman" w:hAnsi="Times New Roman" w:cs="Times New Roman"/>
          <w:lang w:val="en-GB"/>
        </w:rPr>
        <w:t xml:space="preserve"> a high </w:t>
      </w:r>
      <w:r w:rsidR="00BF0897">
        <w:rPr>
          <w:rFonts w:ascii="Times New Roman" w:hAnsi="Times New Roman" w:cs="Times New Roman"/>
          <w:lang w:val="en-GB"/>
        </w:rPr>
        <w:t>class</w:t>
      </w:r>
      <w:r w:rsidR="004E1EDF">
        <w:rPr>
          <w:rFonts w:ascii="Times New Roman" w:hAnsi="Times New Roman" w:cs="Times New Roman"/>
          <w:lang w:val="en-GB"/>
        </w:rPr>
        <w:t>-</w:t>
      </w:r>
      <w:r w:rsidR="00BF0897">
        <w:rPr>
          <w:rFonts w:ascii="Times New Roman" w:hAnsi="Times New Roman" w:cs="Times New Roman"/>
          <w:lang w:val="en-GB"/>
        </w:rPr>
        <w:t>imbalance</w:t>
      </w:r>
      <w:r w:rsidR="004A2DB6">
        <w:rPr>
          <w:rFonts w:ascii="Times New Roman" w:hAnsi="Times New Roman" w:cs="Times New Roman"/>
          <w:lang w:val="en-GB"/>
        </w:rPr>
        <w:t xml:space="preserve"> of over 99.9%</w:t>
      </w:r>
      <w:r w:rsidR="00007A12">
        <w:rPr>
          <w:rFonts w:ascii="Times New Roman" w:hAnsi="Times New Roman" w:cs="Times New Roman"/>
          <w:lang w:val="en-GB"/>
        </w:rPr>
        <w:t>,</w:t>
      </w:r>
      <w:r w:rsidR="004A2DB6">
        <w:rPr>
          <w:rFonts w:ascii="Times New Roman" w:hAnsi="Times New Roman" w:cs="Times New Roman"/>
          <w:lang w:val="en-GB"/>
        </w:rPr>
        <w:t xml:space="preserve"> </w:t>
      </w:r>
      <w:r w:rsidR="00111C17">
        <w:rPr>
          <w:rFonts w:ascii="Times New Roman" w:hAnsi="Times New Roman" w:cs="Times New Roman"/>
          <w:lang w:val="en-GB"/>
        </w:rPr>
        <w:t xml:space="preserve">increasing the likelihood of </w:t>
      </w:r>
      <w:r w:rsidR="0098256A">
        <w:rPr>
          <w:rFonts w:ascii="Times New Roman" w:hAnsi="Times New Roman" w:cs="Times New Roman"/>
          <w:lang w:val="en-GB"/>
        </w:rPr>
        <w:t xml:space="preserve">locally optimal </w:t>
      </w:r>
      <w:r w:rsidR="004E4BEE">
        <w:rPr>
          <w:rFonts w:ascii="Times New Roman" w:hAnsi="Times New Roman" w:cs="Times New Roman"/>
          <w:lang w:val="en-GB"/>
        </w:rPr>
        <w:t>parameters</w:t>
      </w:r>
      <w:r w:rsidR="0098256A">
        <w:rPr>
          <w:rFonts w:ascii="Times New Roman" w:hAnsi="Times New Roman" w:cs="Times New Roman"/>
          <w:lang w:val="en-GB"/>
        </w:rPr>
        <w:t xml:space="preserve"> of entirely zero weights</w:t>
      </w:r>
      <w:r w:rsidR="00C05633">
        <w:rPr>
          <w:rFonts w:ascii="Times New Roman" w:hAnsi="Times New Roman" w:cs="Times New Roman"/>
          <w:lang w:val="en-GB"/>
        </w:rPr>
        <w:fldChar w:fldCharType="begin"/>
      </w:r>
      <w:r w:rsidR="00C35893">
        <w:rPr>
          <w:rFonts w:ascii="Times New Roman" w:hAnsi="Times New Roman" w:cs="Times New Roman"/>
          <w:lang w:val="en-GB"/>
        </w:rPr>
        <w:instrText xml:space="preserve"> ADDIN EN.CITE &lt;EndNote&gt;&lt;Cite&gt;&lt;Author&gt;Johnson&lt;/Author&gt;&lt;Year&gt;2019&lt;/Year&gt;&lt;RecNum&gt;73&lt;/RecNum&gt;&lt;DisplayText&gt;&lt;style face="superscript"&gt;43&lt;/style&gt;&lt;/DisplayText&gt;&lt;record&gt;&lt;rec-number&gt;73&lt;/rec-number&gt;&lt;foreign-keys&gt;&lt;key app="EN" db-id="esp9pvwpfez9fmedsto5r9edftzzw22wd5vf" timestamp="1630591003"&gt;73&lt;/key&gt;&lt;/foreign-keys&gt;&lt;ref-type name="Journal Article"&gt;17&lt;/ref-type&gt;&lt;contributors&gt;&lt;authors&gt;&lt;author&gt;Johnson, Justin M&lt;/author&gt;&lt;author&gt;Khoshgoftaar, Taghi M&lt;/author&gt;&lt;/authors&gt;&lt;/contributors&gt;&lt;titles&gt;&lt;title&gt;Survey on deep learning with class imbalance&lt;/title&gt;&lt;secondary-title&gt;Journal of Big Data&lt;/secondary-title&gt;&lt;/titles&gt;&lt;periodical&gt;&lt;full-title&gt;Journal of Big Data&lt;/full-title&gt;&lt;/periodical&gt;&lt;pages&gt;1-54&lt;/pages&gt;&lt;volume&gt;6&lt;/volume&gt;&lt;number&gt;1&lt;/number&gt;&lt;dates&gt;&lt;year&gt;2019&lt;/year&gt;&lt;/dates&gt;&lt;isbn&gt;2196-1115&lt;/isbn&gt;&lt;urls&gt;&lt;/urls&gt;&lt;/record&gt;&lt;/Cite&gt;&lt;/EndNote&gt;</w:instrText>
      </w:r>
      <w:r w:rsidR="00C05633">
        <w:rPr>
          <w:rFonts w:ascii="Times New Roman" w:hAnsi="Times New Roman" w:cs="Times New Roman"/>
          <w:lang w:val="en-GB"/>
        </w:rPr>
        <w:fldChar w:fldCharType="separate"/>
      </w:r>
      <w:r w:rsidR="00C35893" w:rsidRPr="00C35893">
        <w:rPr>
          <w:rFonts w:ascii="Times New Roman" w:hAnsi="Times New Roman" w:cs="Times New Roman"/>
          <w:noProof/>
          <w:vertAlign w:val="superscript"/>
          <w:lang w:val="en-GB"/>
        </w:rPr>
        <w:t>43</w:t>
      </w:r>
      <w:r w:rsidR="00C05633">
        <w:rPr>
          <w:rFonts w:ascii="Times New Roman" w:hAnsi="Times New Roman" w:cs="Times New Roman"/>
          <w:lang w:val="en-GB"/>
        </w:rPr>
        <w:fldChar w:fldCharType="end"/>
      </w:r>
      <w:r w:rsidR="002E4C38" w:rsidRPr="00663D2D">
        <w:rPr>
          <w:rFonts w:ascii="Times New Roman" w:hAnsi="Times New Roman" w:cs="Times New Roman"/>
          <w:lang w:val="en-GB"/>
        </w:rPr>
        <w:t xml:space="preserve">. </w:t>
      </w:r>
      <w:r w:rsidR="00E64372">
        <w:rPr>
          <w:rFonts w:ascii="Times New Roman" w:hAnsi="Times New Roman" w:cs="Times New Roman"/>
          <w:lang w:val="en-GB"/>
        </w:rPr>
        <w:t>T</w:t>
      </w:r>
      <w:r w:rsidR="000634D2" w:rsidRPr="00663D2D">
        <w:rPr>
          <w:rFonts w:ascii="Times New Roman" w:hAnsi="Times New Roman" w:cs="Times New Roman"/>
          <w:lang w:val="en-GB"/>
        </w:rPr>
        <w:t xml:space="preserve">hese issues were </w:t>
      </w:r>
      <w:r w:rsidR="00E64372">
        <w:rPr>
          <w:rFonts w:ascii="Times New Roman" w:hAnsi="Times New Roman" w:cs="Times New Roman"/>
          <w:lang w:val="en-GB"/>
        </w:rPr>
        <w:t>further</w:t>
      </w:r>
      <w:r w:rsidR="008416AF" w:rsidRPr="00663D2D">
        <w:rPr>
          <w:rFonts w:ascii="Times New Roman" w:hAnsi="Times New Roman" w:cs="Times New Roman"/>
          <w:lang w:val="en-GB"/>
        </w:rPr>
        <w:t xml:space="preserve"> </w:t>
      </w:r>
      <w:r w:rsidR="00D46BFB" w:rsidRPr="00663D2D">
        <w:rPr>
          <w:rFonts w:ascii="Times New Roman" w:hAnsi="Times New Roman" w:cs="Times New Roman"/>
          <w:lang w:val="en-GB"/>
        </w:rPr>
        <w:t>mitigated</w:t>
      </w:r>
      <w:r w:rsidR="000634D2" w:rsidRPr="00663D2D">
        <w:rPr>
          <w:rFonts w:ascii="Times New Roman" w:hAnsi="Times New Roman" w:cs="Times New Roman"/>
          <w:lang w:val="en-GB"/>
        </w:rPr>
        <w:t xml:space="preserve"> </w:t>
      </w:r>
      <w:r w:rsidR="00314BA6" w:rsidRPr="00663D2D">
        <w:rPr>
          <w:rFonts w:ascii="Times New Roman" w:hAnsi="Times New Roman" w:cs="Times New Roman"/>
          <w:lang w:val="en-GB"/>
        </w:rPr>
        <w:t xml:space="preserve">with the </w:t>
      </w:r>
      <w:r w:rsidR="003B0C61" w:rsidRPr="00663D2D">
        <w:rPr>
          <w:rFonts w:ascii="Times New Roman" w:hAnsi="Times New Roman" w:cs="Times New Roman"/>
          <w:lang w:val="en-GB"/>
        </w:rPr>
        <w:t>combin</w:t>
      </w:r>
      <w:r w:rsidR="004F397E" w:rsidRPr="00663D2D">
        <w:rPr>
          <w:rFonts w:ascii="Times New Roman" w:hAnsi="Times New Roman" w:cs="Times New Roman"/>
          <w:lang w:val="en-GB"/>
        </w:rPr>
        <w:t>ation of</w:t>
      </w:r>
      <w:r w:rsidR="00D83F22" w:rsidRPr="00663D2D">
        <w:rPr>
          <w:rFonts w:ascii="Times New Roman" w:hAnsi="Times New Roman" w:cs="Times New Roman"/>
          <w:lang w:val="en-GB"/>
        </w:rPr>
        <w:t xml:space="preserve"> </w:t>
      </w:r>
      <w:r w:rsidR="00FE630B" w:rsidRPr="00663D2D">
        <w:rPr>
          <w:rFonts w:ascii="Times New Roman" w:hAnsi="Times New Roman" w:cs="Times New Roman"/>
          <w:lang w:val="en-GB"/>
        </w:rPr>
        <w:t>weighted loss functions</w:t>
      </w:r>
      <w:r w:rsidR="00314BA6" w:rsidRPr="00663D2D">
        <w:rPr>
          <w:rFonts w:ascii="Times New Roman" w:hAnsi="Times New Roman" w:cs="Times New Roman"/>
          <w:lang w:val="en-GB"/>
        </w:rPr>
        <w:t xml:space="preserve"> to target positive pixels</w:t>
      </w:r>
      <w:r w:rsidR="000634D2" w:rsidRPr="00663D2D">
        <w:rPr>
          <w:rFonts w:ascii="Times New Roman" w:hAnsi="Times New Roman" w:cs="Times New Roman"/>
          <w:lang w:val="en-GB"/>
        </w:rPr>
        <w:t>, pre-</w:t>
      </w:r>
      <w:r w:rsidR="006F011A" w:rsidRPr="00663D2D">
        <w:rPr>
          <w:rFonts w:ascii="Times New Roman" w:hAnsi="Times New Roman" w:cs="Times New Roman"/>
          <w:lang w:val="en-GB"/>
        </w:rPr>
        <w:t>trained</w:t>
      </w:r>
      <w:r w:rsidR="000634D2" w:rsidRPr="00663D2D">
        <w:rPr>
          <w:rFonts w:ascii="Times New Roman" w:hAnsi="Times New Roman" w:cs="Times New Roman"/>
          <w:lang w:val="en-GB"/>
        </w:rPr>
        <w:t xml:space="preserve"> weights</w:t>
      </w:r>
      <w:r w:rsidR="006F011A" w:rsidRPr="00663D2D">
        <w:rPr>
          <w:rFonts w:ascii="Times New Roman" w:hAnsi="Times New Roman" w:cs="Times New Roman"/>
          <w:lang w:val="en-GB"/>
        </w:rPr>
        <w:t xml:space="preserve"> </w:t>
      </w:r>
      <w:r w:rsidR="004C529F">
        <w:rPr>
          <w:rFonts w:ascii="Times New Roman" w:hAnsi="Times New Roman" w:cs="Times New Roman"/>
          <w:lang w:val="en-GB"/>
        </w:rPr>
        <w:t>to initialize each</w:t>
      </w:r>
      <w:r w:rsidR="006F011A" w:rsidRPr="00663D2D">
        <w:rPr>
          <w:rFonts w:ascii="Times New Roman" w:hAnsi="Times New Roman" w:cs="Times New Roman"/>
          <w:lang w:val="en-GB"/>
        </w:rPr>
        <w:t xml:space="preserve"> training</w:t>
      </w:r>
      <w:r w:rsidR="004C529F">
        <w:rPr>
          <w:rFonts w:ascii="Times New Roman" w:hAnsi="Times New Roman" w:cs="Times New Roman"/>
          <w:lang w:val="en-GB"/>
        </w:rPr>
        <w:t xml:space="preserve"> session</w:t>
      </w:r>
      <w:r w:rsidR="000634D2" w:rsidRPr="00663D2D">
        <w:rPr>
          <w:rFonts w:ascii="Times New Roman" w:hAnsi="Times New Roman" w:cs="Times New Roman"/>
          <w:lang w:val="en-GB"/>
        </w:rPr>
        <w:t xml:space="preserve">, and </w:t>
      </w:r>
      <w:r w:rsidR="00CF097F">
        <w:rPr>
          <w:rFonts w:ascii="Times New Roman" w:hAnsi="Times New Roman" w:cs="Times New Roman"/>
          <w:lang w:val="en-GB"/>
        </w:rPr>
        <w:t>convolutions</w:t>
      </w:r>
      <w:r w:rsidR="008416AF" w:rsidRPr="00663D2D">
        <w:rPr>
          <w:rFonts w:ascii="Times New Roman" w:hAnsi="Times New Roman" w:cs="Times New Roman"/>
          <w:lang w:val="en-GB"/>
        </w:rPr>
        <w:t xml:space="preserve"> with </w:t>
      </w:r>
      <w:r w:rsidR="00CF097F">
        <w:rPr>
          <w:rFonts w:ascii="Times New Roman" w:hAnsi="Times New Roman" w:cs="Times New Roman"/>
          <w:lang w:val="en-GB"/>
        </w:rPr>
        <w:t xml:space="preserve">a relatively lower depth </w:t>
      </w:r>
      <w:r w:rsidR="008416AF" w:rsidRPr="00663D2D">
        <w:rPr>
          <w:rFonts w:ascii="Times New Roman" w:hAnsi="Times New Roman" w:cs="Times New Roman"/>
          <w:lang w:val="en-GB"/>
        </w:rPr>
        <w:t xml:space="preserve">a </w:t>
      </w:r>
      <w:r w:rsidR="006F011A" w:rsidRPr="00663D2D">
        <w:rPr>
          <w:rFonts w:ascii="Times New Roman" w:hAnsi="Times New Roman" w:cs="Times New Roman"/>
          <w:lang w:val="en-GB"/>
        </w:rPr>
        <w:t>minimal</w:t>
      </w:r>
      <w:r w:rsidR="008416AF" w:rsidRPr="00663D2D">
        <w:rPr>
          <w:rFonts w:ascii="Times New Roman" w:hAnsi="Times New Roman" w:cs="Times New Roman"/>
          <w:lang w:val="en-GB"/>
        </w:rPr>
        <w:t xml:space="preserve"> number of trainable parameters. </w:t>
      </w:r>
      <w:r w:rsidR="004A2222" w:rsidRPr="00663D2D">
        <w:rPr>
          <w:rFonts w:ascii="Times New Roman" w:hAnsi="Times New Roman" w:cs="Times New Roman"/>
          <w:lang w:val="en-GB"/>
        </w:rPr>
        <w:t>Th</w:t>
      </w:r>
      <w:r w:rsidR="00F263C3" w:rsidRPr="00663D2D">
        <w:rPr>
          <w:rFonts w:ascii="Times New Roman" w:hAnsi="Times New Roman" w:cs="Times New Roman"/>
          <w:lang w:val="en-GB"/>
        </w:rPr>
        <w:t xml:space="preserve">e lightweight </w:t>
      </w:r>
      <w:r w:rsidR="00087C8F" w:rsidRPr="00663D2D">
        <w:rPr>
          <w:rFonts w:ascii="Times New Roman" w:hAnsi="Times New Roman" w:cs="Times New Roman"/>
          <w:lang w:val="en-GB"/>
        </w:rPr>
        <w:t>design</w:t>
      </w:r>
      <w:r w:rsidR="004A2222" w:rsidRPr="00663D2D">
        <w:rPr>
          <w:rFonts w:ascii="Times New Roman" w:hAnsi="Times New Roman" w:cs="Times New Roman"/>
          <w:lang w:val="en-GB"/>
        </w:rPr>
        <w:t xml:space="preserve"> </w:t>
      </w:r>
      <w:r w:rsidR="007A20C9" w:rsidRPr="00663D2D">
        <w:rPr>
          <w:rFonts w:ascii="Times New Roman" w:hAnsi="Times New Roman" w:cs="Times New Roman"/>
          <w:lang w:val="en-GB"/>
        </w:rPr>
        <w:t xml:space="preserve">also </w:t>
      </w:r>
      <w:r w:rsidR="00365291" w:rsidRPr="00663D2D">
        <w:rPr>
          <w:rFonts w:ascii="Times New Roman" w:hAnsi="Times New Roman" w:cs="Times New Roman"/>
          <w:lang w:val="en-GB"/>
        </w:rPr>
        <w:t xml:space="preserve">allows </w:t>
      </w:r>
      <w:r w:rsidR="006427FF">
        <w:rPr>
          <w:rFonts w:ascii="Times New Roman" w:hAnsi="Times New Roman" w:cs="Times New Roman"/>
          <w:lang w:val="en-GB"/>
        </w:rPr>
        <w:t>AtriaNet</w:t>
      </w:r>
      <w:r w:rsidR="00365291" w:rsidRPr="00663D2D">
        <w:rPr>
          <w:rFonts w:ascii="Times New Roman" w:hAnsi="Times New Roman" w:cs="Times New Roman"/>
          <w:lang w:val="en-GB"/>
        </w:rPr>
        <w:t xml:space="preserve"> to be </w:t>
      </w:r>
      <w:r w:rsidR="00BA2900" w:rsidRPr="00663D2D">
        <w:rPr>
          <w:rFonts w:ascii="Times New Roman" w:hAnsi="Times New Roman" w:cs="Times New Roman"/>
          <w:lang w:val="en-GB"/>
        </w:rPr>
        <w:t xml:space="preserve">executed </w:t>
      </w:r>
      <w:r w:rsidR="000F751E" w:rsidRPr="00663D2D">
        <w:rPr>
          <w:rFonts w:ascii="Times New Roman" w:hAnsi="Times New Roman" w:cs="Times New Roman"/>
          <w:lang w:val="en-GB"/>
        </w:rPr>
        <w:t>on most standard computer hardware</w:t>
      </w:r>
      <w:r w:rsidR="00270C97" w:rsidRPr="00663D2D">
        <w:rPr>
          <w:rFonts w:ascii="Times New Roman" w:hAnsi="Times New Roman" w:cs="Times New Roman"/>
          <w:lang w:val="en-GB"/>
        </w:rPr>
        <w:t xml:space="preserve"> with</w:t>
      </w:r>
      <w:r w:rsidR="002F6FDE" w:rsidRPr="00663D2D">
        <w:rPr>
          <w:rFonts w:ascii="Times New Roman" w:hAnsi="Times New Roman" w:cs="Times New Roman"/>
          <w:lang w:val="en-GB"/>
        </w:rPr>
        <w:t xml:space="preserve">out compromising </w:t>
      </w:r>
      <w:r w:rsidR="00C504D6" w:rsidRPr="00663D2D">
        <w:rPr>
          <w:rFonts w:ascii="Times New Roman" w:hAnsi="Times New Roman" w:cs="Times New Roman"/>
          <w:lang w:val="en-GB"/>
        </w:rPr>
        <w:t>runtimes.</w:t>
      </w:r>
    </w:p>
    <w:p w14:paraId="2558E91D" w14:textId="70DABF50" w:rsidR="00670849" w:rsidRPr="00663D2D" w:rsidRDefault="00D3336A" w:rsidP="0048607A">
      <w:pPr>
        <w:spacing w:after="0" w:line="240" w:lineRule="auto"/>
        <w:jc w:val="both"/>
        <w:rPr>
          <w:rFonts w:ascii="Times New Roman" w:hAnsi="Times New Roman" w:cs="Times New Roman"/>
          <w:lang w:val="en-GB"/>
        </w:rPr>
      </w:pPr>
      <w:r w:rsidRPr="00663D2D">
        <w:rPr>
          <w:rFonts w:ascii="Times New Roman" w:hAnsi="Times New Roman" w:cs="Times New Roman"/>
          <w:lang w:val="en-GB"/>
        </w:rPr>
        <w:tab/>
      </w:r>
      <w:r w:rsidR="003208B9" w:rsidRPr="00663D2D">
        <w:rPr>
          <w:rFonts w:ascii="Times New Roman" w:hAnsi="Times New Roman" w:cs="Times New Roman"/>
          <w:lang w:val="en-GB"/>
        </w:rPr>
        <w:t xml:space="preserve">Future improvements to our study would involve increasing the </w:t>
      </w:r>
      <w:r w:rsidR="00C060C7">
        <w:rPr>
          <w:rFonts w:ascii="Times New Roman" w:hAnsi="Times New Roman" w:cs="Times New Roman"/>
          <w:lang w:val="en-GB"/>
        </w:rPr>
        <w:t>data quality</w:t>
      </w:r>
      <w:r w:rsidR="003208B9" w:rsidRPr="00663D2D">
        <w:rPr>
          <w:rFonts w:ascii="Times New Roman" w:hAnsi="Times New Roman" w:cs="Times New Roman"/>
          <w:lang w:val="en-GB"/>
        </w:rPr>
        <w:t xml:space="preserve"> for validation, especially for the</w:t>
      </w:r>
      <w:r w:rsidR="008A7CDC" w:rsidRPr="00663D2D">
        <w:rPr>
          <w:rFonts w:ascii="Times New Roman" w:hAnsi="Times New Roman" w:cs="Times New Roman"/>
          <w:lang w:val="en-GB"/>
        </w:rPr>
        <w:t xml:space="preserve"> clinical validation of the atrial phen</w:t>
      </w:r>
      <w:r w:rsidR="00C23D61" w:rsidRPr="00663D2D">
        <w:rPr>
          <w:rFonts w:ascii="Times New Roman" w:hAnsi="Times New Roman" w:cs="Times New Roman"/>
          <w:lang w:val="en-GB"/>
        </w:rPr>
        <w:t>otypes</w:t>
      </w:r>
      <w:r w:rsidR="008A7CDC" w:rsidRPr="00663D2D">
        <w:rPr>
          <w:rFonts w:ascii="Times New Roman" w:hAnsi="Times New Roman" w:cs="Times New Roman"/>
          <w:lang w:val="en-GB"/>
        </w:rPr>
        <w:t xml:space="preserve">. </w:t>
      </w:r>
      <w:r w:rsidR="00427146" w:rsidRPr="00663D2D">
        <w:rPr>
          <w:rFonts w:ascii="Times New Roman" w:hAnsi="Times New Roman" w:cs="Times New Roman"/>
          <w:lang w:val="en-GB"/>
        </w:rPr>
        <w:t xml:space="preserve">The clinical data available would also ideally be specifically acquired during the trials for evaluation against </w:t>
      </w:r>
      <w:r w:rsidR="00B419BA" w:rsidRPr="00663D2D">
        <w:rPr>
          <w:rFonts w:ascii="Times New Roman" w:hAnsi="Times New Roman" w:cs="Times New Roman"/>
          <w:lang w:val="en-GB"/>
        </w:rPr>
        <w:t>the predictions</w:t>
      </w:r>
      <w:r w:rsidR="00E16973" w:rsidRPr="00663D2D">
        <w:rPr>
          <w:rFonts w:ascii="Times New Roman" w:hAnsi="Times New Roman" w:cs="Times New Roman"/>
          <w:lang w:val="en-GB"/>
        </w:rPr>
        <w:t xml:space="preserve"> from CE-MRIs</w:t>
      </w:r>
      <w:r w:rsidR="00B419BA" w:rsidRPr="00663D2D">
        <w:rPr>
          <w:rFonts w:ascii="Times New Roman" w:hAnsi="Times New Roman" w:cs="Times New Roman"/>
          <w:lang w:val="en-GB"/>
        </w:rPr>
        <w:t xml:space="preserve">. </w:t>
      </w:r>
      <w:r w:rsidR="00E16973" w:rsidRPr="00663D2D">
        <w:rPr>
          <w:rFonts w:ascii="Times New Roman" w:hAnsi="Times New Roman" w:cs="Times New Roman"/>
          <w:lang w:val="en-GB"/>
        </w:rPr>
        <w:t xml:space="preserve">For </w:t>
      </w:r>
      <w:r w:rsidR="00AD5D3A" w:rsidRPr="00663D2D">
        <w:rPr>
          <w:rFonts w:ascii="Times New Roman" w:hAnsi="Times New Roman" w:cs="Times New Roman"/>
          <w:lang w:val="en-GB"/>
        </w:rPr>
        <w:t>example,</w:t>
      </w:r>
      <w:r w:rsidR="00FC2DD0" w:rsidRPr="00663D2D">
        <w:rPr>
          <w:rFonts w:ascii="Times New Roman" w:hAnsi="Times New Roman" w:cs="Times New Roman"/>
          <w:lang w:val="en-GB"/>
        </w:rPr>
        <w:t xml:space="preserve"> in future studies</w:t>
      </w:r>
      <w:r w:rsidR="00E16973" w:rsidRPr="00663D2D">
        <w:rPr>
          <w:rFonts w:ascii="Times New Roman" w:hAnsi="Times New Roman" w:cs="Times New Roman"/>
          <w:lang w:val="en-GB"/>
        </w:rPr>
        <w:t>,</w:t>
      </w:r>
      <w:r w:rsidR="007F1CF0" w:rsidRPr="00663D2D">
        <w:rPr>
          <w:rFonts w:ascii="Times New Roman" w:hAnsi="Times New Roman" w:cs="Times New Roman"/>
          <w:lang w:val="en-GB"/>
        </w:rPr>
        <w:t xml:space="preserve"> </w:t>
      </w:r>
      <w:r w:rsidR="008224D4" w:rsidRPr="00663D2D">
        <w:rPr>
          <w:rFonts w:ascii="Times New Roman" w:hAnsi="Times New Roman" w:cs="Times New Roman"/>
          <w:lang w:val="en-GB"/>
        </w:rPr>
        <w:t xml:space="preserve">the low-voltage maps recorded would be projected onto the </w:t>
      </w:r>
      <w:r w:rsidR="002500DE" w:rsidRPr="00663D2D">
        <w:rPr>
          <w:rFonts w:ascii="Times New Roman" w:hAnsi="Times New Roman" w:cs="Times New Roman"/>
          <w:lang w:val="en-GB"/>
        </w:rPr>
        <w:t xml:space="preserve">CE-MRI segmented anatomy during the </w:t>
      </w:r>
      <w:r w:rsidR="006D2798" w:rsidRPr="00663D2D">
        <w:rPr>
          <w:rFonts w:ascii="Times New Roman" w:hAnsi="Times New Roman" w:cs="Times New Roman"/>
          <w:lang w:val="en-GB"/>
        </w:rPr>
        <w:t xml:space="preserve">clinical </w:t>
      </w:r>
      <w:r w:rsidR="00371467" w:rsidRPr="00663D2D">
        <w:rPr>
          <w:rFonts w:ascii="Times New Roman" w:hAnsi="Times New Roman" w:cs="Times New Roman"/>
          <w:lang w:val="en-GB"/>
        </w:rPr>
        <w:t xml:space="preserve">recording phase </w:t>
      </w:r>
      <w:r w:rsidR="00CE1BBE" w:rsidRPr="00663D2D">
        <w:rPr>
          <w:rFonts w:ascii="Times New Roman" w:hAnsi="Times New Roman" w:cs="Times New Roman"/>
          <w:lang w:val="en-GB"/>
        </w:rPr>
        <w:t>to allow for direct comparisons of the fibrosis maps</w:t>
      </w:r>
      <w:r w:rsidR="00C05633">
        <w:rPr>
          <w:rFonts w:ascii="Times New Roman" w:hAnsi="Times New Roman" w:cs="Times New Roman"/>
          <w:lang w:val="en-GB"/>
        </w:rPr>
        <w:fldChar w:fldCharType="begin"/>
      </w:r>
      <w:r w:rsidR="00C35893">
        <w:rPr>
          <w:rFonts w:ascii="Times New Roman" w:hAnsi="Times New Roman" w:cs="Times New Roman"/>
          <w:lang w:val="en-GB"/>
        </w:rPr>
        <w:instrText xml:space="preserve"> ADDIN EN.CITE &lt;EndNote&gt;&lt;Cite&gt;&lt;Author&gt;Kettering&lt;/Author&gt;&lt;Year&gt;2009&lt;/Year&gt;&lt;RecNum&gt;75&lt;/RecNum&gt;&lt;DisplayText&gt;&lt;style face="superscript"&gt;44&lt;/style&gt;&lt;/DisplayText&gt;&lt;record&gt;&lt;rec-number&gt;75&lt;/rec-number&gt;&lt;foreign-keys&gt;&lt;key app="EN" db-id="esp9pvwpfez9fmedsto5r9edftzzw22wd5vf" timestamp="1630591385"&gt;75&lt;/key&gt;&lt;/foreign-keys&gt;&lt;ref-type name="Journal Article"&gt;17&lt;/ref-type&gt;&lt;contributors&gt;&lt;authors&gt;&lt;author&gt;Kettering, Klaus&lt;/author&gt;&lt;author&gt;Greil, Gerald F&lt;/author&gt;&lt;author&gt;Fenchel, Michael&lt;/author&gt;&lt;author&gt;Kramer, Ulrich&lt;/author&gt;&lt;author&gt;Weig, Hans-Joerg&lt;/author&gt;&lt;author&gt;Busch, Mathias&lt;/author&gt;&lt;author&gt;Miller, Stephan&lt;/author&gt;&lt;author&gt;Sieverding, Ludger&lt;/author&gt;&lt;author&gt;Laszlo, Roman&lt;/author&gt;&lt;author&gt;Schreieck, Juergen&lt;/author&gt;&lt;/authors&gt;&lt;/contributors&gt;&lt;titles&gt;&lt;title&gt;Catheter ablation of atrial fibrillation using the Navx-/Ensite-system and a CT-/MRI-guided approach&lt;/title&gt;&lt;secondary-title&gt;Clinical research in cardiology&lt;/secondary-title&gt;&lt;/titles&gt;&lt;periodical&gt;&lt;full-title&gt;Clinical research in cardiology&lt;/full-title&gt;&lt;/periodical&gt;&lt;pages&gt;285-296&lt;/pages&gt;&lt;volume&gt;98&lt;/volume&gt;&lt;number&gt;5&lt;/number&gt;&lt;dates&gt;&lt;year&gt;2009&lt;/year&gt;&lt;/dates&gt;&lt;isbn&gt;1861-0692&lt;/isbn&gt;&lt;urls&gt;&lt;/urls&gt;&lt;/record&gt;&lt;/Cite&gt;&lt;/EndNote&gt;</w:instrText>
      </w:r>
      <w:r w:rsidR="00C05633">
        <w:rPr>
          <w:rFonts w:ascii="Times New Roman" w:hAnsi="Times New Roman" w:cs="Times New Roman"/>
          <w:lang w:val="en-GB"/>
        </w:rPr>
        <w:fldChar w:fldCharType="separate"/>
      </w:r>
      <w:r w:rsidR="00C35893" w:rsidRPr="00C35893">
        <w:rPr>
          <w:rFonts w:ascii="Times New Roman" w:hAnsi="Times New Roman" w:cs="Times New Roman"/>
          <w:noProof/>
          <w:vertAlign w:val="superscript"/>
          <w:lang w:val="en-GB"/>
        </w:rPr>
        <w:t>44</w:t>
      </w:r>
      <w:r w:rsidR="00C05633">
        <w:rPr>
          <w:rFonts w:ascii="Times New Roman" w:hAnsi="Times New Roman" w:cs="Times New Roman"/>
          <w:lang w:val="en-GB"/>
        </w:rPr>
        <w:fldChar w:fldCharType="end"/>
      </w:r>
      <w:r w:rsidR="00CE1BBE" w:rsidRPr="00663D2D">
        <w:rPr>
          <w:rFonts w:ascii="Times New Roman" w:hAnsi="Times New Roman" w:cs="Times New Roman"/>
          <w:lang w:val="en-GB"/>
        </w:rPr>
        <w:t xml:space="preserve">. </w:t>
      </w:r>
      <w:r w:rsidR="005432BE" w:rsidRPr="00663D2D">
        <w:rPr>
          <w:rFonts w:ascii="Times New Roman" w:hAnsi="Times New Roman" w:cs="Times New Roman"/>
          <w:lang w:val="en-GB"/>
        </w:rPr>
        <w:t>Further studies should also be set up to develop mor</w:t>
      </w:r>
      <w:r w:rsidR="007F005E" w:rsidRPr="00663D2D">
        <w:rPr>
          <w:rFonts w:ascii="Times New Roman" w:hAnsi="Times New Roman" w:cs="Times New Roman"/>
          <w:lang w:val="en-GB"/>
        </w:rPr>
        <w:t>e samples of wall thickness variation</w:t>
      </w:r>
      <w:r w:rsidR="00764867" w:rsidRPr="00663D2D">
        <w:rPr>
          <w:rFonts w:ascii="Times New Roman" w:hAnsi="Times New Roman" w:cs="Times New Roman"/>
          <w:lang w:val="en-GB"/>
        </w:rPr>
        <w:t xml:space="preserve">. </w:t>
      </w:r>
      <w:r w:rsidR="00EC044A" w:rsidRPr="00663D2D">
        <w:rPr>
          <w:rFonts w:ascii="Times New Roman" w:hAnsi="Times New Roman" w:cs="Times New Roman"/>
          <w:lang w:val="en-GB"/>
        </w:rPr>
        <w:t>The development of semi-automatic</w:t>
      </w:r>
      <w:r w:rsidR="00652185" w:rsidRPr="00663D2D">
        <w:rPr>
          <w:rFonts w:ascii="Times New Roman" w:hAnsi="Times New Roman" w:cs="Times New Roman"/>
          <w:lang w:val="en-GB"/>
        </w:rPr>
        <w:t>, but accurate</w:t>
      </w:r>
      <w:r w:rsidR="00EC044A" w:rsidRPr="00663D2D">
        <w:rPr>
          <w:rFonts w:ascii="Times New Roman" w:hAnsi="Times New Roman" w:cs="Times New Roman"/>
          <w:lang w:val="en-GB"/>
        </w:rPr>
        <w:t xml:space="preserve"> methods of wall thickness delineation </w:t>
      </w:r>
      <w:r w:rsidR="00602CD3" w:rsidRPr="00663D2D">
        <w:rPr>
          <w:rFonts w:ascii="Times New Roman" w:hAnsi="Times New Roman" w:cs="Times New Roman"/>
          <w:lang w:val="en-GB"/>
        </w:rPr>
        <w:t xml:space="preserve">would also </w:t>
      </w:r>
      <w:r w:rsidR="00E33979">
        <w:rPr>
          <w:rFonts w:ascii="Times New Roman" w:hAnsi="Times New Roman" w:cs="Times New Roman"/>
          <w:lang w:val="en-GB"/>
        </w:rPr>
        <w:t xml:space="preserve">be </w:t>
      </w:r>
      <w:r w:rsidR="00602CD3" w:rsidRPr="00663D2D">
        <w:rPr>
          <w:rFonts w:ascii="Times New Roman" w:hAnsi="Times New Roman" w:cs="Times New Roman"/>
          <w:lang w:val="en-GB"/>
        </w:rPr>
        <w:t xml:space="preserve">beneficial as current manual </w:t>
      </w:r>
      <w:r w:rsidR="00AC4A18" w:rsidRPr="00663D2D">
        <w:rPr>
          <w:rFonts w:ascii="Times New Roman" w:hAnsi="Times New Roman" w:cs="Times New Roman"/>
          <w:lang w:val="en-GB"/>
        </w:rPr>
        <w:t xml:space="preserve">processes are too time consuming to be </w:t>
      </w:r>
      <w:r w:rsidR="004278CD" w:rsidRPr="00663D2D">
        <w:rPr>
          <w:rFonts w:ascii="Times New Roman" w:hAnsi="Times New Roman" w:cs="Times New Roman"/>
          <w:lang w:val="en-GB"/>
        </w:rPr>
        <w:t>applied</w:t>
      </w:r>
      <w:r w:rsidR="00A178D4" w:rsidRPr="00663D2D">
        <w:rPr>
          <w:rFonts w:ascii="Times New Roman" w:hAnsi="Times New Roman" w:cs="Times New Roman"/>
          <w:lang w:val="en-GB"/>
        </w:rPr>
        <w:t xml:space="preserve"> on a large scale. </w:t>
      </w:r>
      <w:r w:rsidR="00173520" w:rsidRPr="00663D2D">
        <w:rPr>
          <w:rFonts w:ascii="Times New Roman" w:hAnsi="Times New Roman" w:cs="Times New Roman"/>
          <w:lang w:val="en-GB"/>
        </w:rPr>
        <w:t xml:space="preserve">We also aim </w:t>
      </w:r>
      <w:r w:rsidR="00CF5797" w:rsidRPr="00663D2D">
        <w:rPr>
          <w:rFonts w:ascii="Times New Roman" w:hAnsi="Times New Roman" w:cs="Times New Roman"/>
          <w:lang w:val="en-GB"/>
        </w:rPr>
        <w:t xml:space="preserve">to </w:t>
      </w:r>
      <w:r w:rsidR="00D57483" w:rsidRPr="00663D2D">
        <w:rPr>
          <w:rFonts w:ascii="Times New Roman" w:hAnsi="Times New Roman" w:cs="Times New Roman"/>
          <w:lang w:val="en-GB"/>
        </w:rPr>
        <w:t>acquire</w:t>
      </w:r>
      <w:r w:rsidR="00CF5797" w:rsidRPr="00663D2D">
        <w:rPr>
          <w:rFonts w:ascii="Times New Roman" w:hAnsi="Times New Roman" w:cs="Times New Roman"/>
          <w:lang w:val="en-GB"/>
        </w:rPr>
        <w:t xml:space="preserve"> clinical information </w:t>
      </w:r>
      <w:r w:rsidR="0071621B" w:rsidRPr="00663D2D">
        <w:rPr>
          <w:rFonts w:ascii="Times New Roman" w:hAnsi="Times New Roman" w:cs="Times New Roman"/>
          <w:lang w:val="en-GB"/>
        </w:rPr>
        <w:t>on</w:t>
      </w:r>
      <w:r w:rsidR="004B09E1" w:rsidRPr="00663D2D">
        <w:rPr>
          <w:rFonts w:ascii="Times New Roman" w:hAnsi="Times New Roman" w:cs="Times New Roman"/>
          <w:lang w:val="en-GB"/>
        </w:rPr>
        <w:t xml:space="preserve"> our </w:t>
      </w:r>
      <w:r w:rsidR="000E0F97" w:rsidRPr="00663D2D">
        <w:rPr>
          <w:rFonts w:ascii="Times New Roman" w:hAnsi="Times New Roman" w:cs="Times New Roman"/>
          <w:lang w:val="en-GB"/>
        </w:rPr>
        <w:t xml:space="preserve">MRI datasets to </w:t>
      </w:r>
      <w:r w:rsidR="00F60547" w:rsidRPr="00663D2D">
        <w:rPr>
          <w:rFonts w:ascii="Times New Roman" w:hAnsi="Times New Roman" w:cs="Times New Roman"/>
          <w:lang w:val="en-GB"/>
        </w:rPr>
        <w:t xml:space="preserve">be able to </w:t>
      </w:r>
      <w:r w:rsidR="00E343F2" w:rsidRPr="00663D2D">
        <w:rPr>
          <w:rFonts w:ascii="Times New Roman" w:hAnsi="Times New Roman" w:cs="Times New Roman"/>
          <w:lang w:val="en-GB"/>
        </w:rPr>
        <w:t xml:space="preserve">associate the </w:t>
      </w:r>
      <w:r w:rsidR="00280C26" w:rsidRPr="00663D2D">
        <w:rPr>
          <w:rFonts w:ascii="Times New Roman" w:hAnsi="Times New Roman" w:cs="Times New Roman"/>
          <w:lang w:val="en-GB"/>
        </w:rPr>
        <w:t xml:space="preserve">predicted </w:t>
      </w:r>
      <w:r w:rsidR="00E343F2" w:rsidRPr="00663D2D">
        <w:rPr>
          <w:rFonts w:ascii="Times New Roman" w:hAnsi="Times New Roman" w:cs="Times New Roman"/>
          <w:lang w:val="en-GB"/>
        </w:rPr>
        <w:t xml:space="preserve">phenotypes retrospectively with </w:t>
      </w:r>
      <w:r w:rsidR="00E60166" w:rsidRPr="00663D2D">
        <w:rPr>
          <w:rFonts w:ascii="Times New Roman" w:hAnsi="Times New Roman" w:cs="Times New Roman"/>
          <w:lang w:val="en-GB"/>
        </w:rPr>
        <w:t>patient outcomes and perform survival analysis.</w:t>
      </w:r>
      <w:r w:rsidR="00252A37" w:rsidRPr="00663D2D">
        <w:rPr>
          <w:rFonts w:ascii="Times New Roman" w:hAnsi="Times New Roman" w:cs="Times New Roman"/>
          <w:lang w:val="en-GB"/>
        </w:rPr>
        <w:t xml:space="preserve"> </w:t>
      </w:r>
      <w:r w:rsidR="007A24F3" w:rsidRPr="00663D2D">
        <w:rPr>
          <w:rFonts w:ascii="Times New Roman" w:hAnsi="Times New Roman" w:cs="Times New Roman"/>
          <w:lang w:val="en-GB"/>
        </w:rPr>
        <w:t xml:space="preserve">Lastly, </w:t>
      </w:r>
      <w:r w:rsidR="00A724C6" w:rsidRPr="00663D2D">
        <w:rPr>
          <w:rFonts w:ascii="Times New Roman" w:hAnsi="Times New Roman" w:cs="Times New Roman"/>
          <w:lang w:val="en-GB"/>
        </w:rPr>
        <w:t xml:space="preserve">the generalizability of AtriaNet would be further </w:t>
      </w:r>
      <w:r w:rsidR="000462EB" w:rsidRPr="00663D2D">
        <w:rPr>
          <w:rFonts w:ascii="Times New Roman" w:hAnsi="Times New Roman" w:cs="Times New Roman"/>
          <w:lang w:val="en-GB"/>
        </w:rPr>
        <w:t xml:space="preserve">validated on more diverse imaging modalities such as </w:t>
      </w:r>
      <w:r w:rsidR="00DC0519" w:rsidRPr="00663D2D">
        <w:rPr>
          <w:rFonts w:ascii="Times New Roman" w:hAnsi="Times New Roman" w:cs="Times New Roman"/>
          <w:lang w:val="en-GB"/>
        </w:rPr>
        <w:t xml:space="preserve">computed tomography scans or imaging </w:t>
      </w:r>
      <w:r w:rsidR="00E33979" w:rsidRPr="00663D2D">
        <w:rPr>
          <w:rFonts w:ascii="Times New Roman" w:hAnsi="Times New Roman" w:cs="Times New Roman"/>
          <w:lang w:val="en-GB"/>
        </w:rPr>
        <w:t>o</w:t>
      </w:r>
      <w:r w:rsidR="00E33979">
        <w:rPr>
          <w:rFonts w:ascii="Times New Roman" w:hAnsi="Times New Roman" w:cs="Times New Roman"/>
          <w:lang w:val="en-GB"/>
        </w:rPr>
        <w:t>n</w:t>
      </w:r>
      <w:r w:rsidR="00E33979" w:rsidRPr="00663D2D">
        <w:rPr>
          <w:rFonts w:ascii="Times New Roman" w:hAnsi="Times New Roman" w:cs="Times New Roman"/>
          <w:lang w:val="en-GB"/>
        </w:rPr>
        <w:t xml:space="preserve"> </w:t>
      </w:r>
      <w:r w:rsidR="00DC0519" w:rsidRPr="00663D2D">
        <w:rPr>
          <w:rFonts w:ascii="Times New Roman" w:hAnsi="Times New Roman" w:cs="Times New Roman"/>
          <w:lang w:val="en-GB"/>
        </w:rPr>
        <w:t xml:space="preserve">other </w:t>
      </w:r>
      <w:r w:rsidR="004930FE" w:rsidRPr="00663D2D">
        <w:rPr>
          <w:rFonts w:ascii="Times New Roman" w:hAnsi="Times New Roman" w:cs="Times New Roman"/>
          <w:lang w:val="en-GB"/>
        </w:rPr>
        <w:t>cardiac structures.</w:t>
      </w:r>
    </w:p>
    <w:p w14:paraId="2A157EFD" w14:textId="0AF3E4E0" w:rsidR="005D4343" w:rsidRPr="00663D2D" w:rsidRDefault="00C06086" w:rsidP="0048607A">
      <w:pPr>
        <w:spacing w:after="0" w:line="240" w:lineRule="auto"/>
        <w:jc w:val="both"/>
        <w:rPr>
          <w:rFonts w:ascii="Times New Roman" w:hAnsi="Times New Roman" w:cs="Times New Roman"/>
          <w:lang w:val="en-GB"/>
        </w:rPr>
      </w:pPr>
      <w:r w:rsidRPr="00663D2D">
        <w:rPr>
          <w:rFonts w:ascii="Times New Roman" w:hAnsi="Times New Roman" w:cs="Times New Roman"/>
          <w:lang w:val="en-GB"/>
        </w:rPr>
        <w:tab/>
      </w:r>
      <w:bookmarkStart w:id="10" w:name="_Hlk81518663"/>
      <w:r w:rsidR="00A01BFC" w:rsidRPr="00663D2D">
        <w:rPr>
          <w:rFonts w:ascii="Times New Roman" w:hAnsi="Times New Roman" w:cs="Times New Roman"/>
          <w:lang w:val="en-GB"/>
        </w:rPr>
        <w:t xml:space="preserve">Overall, </w:t>
      </w:r>
      <w:r w:rsidR="007E520C" w:rsidRPr="00663D2D">
        <w:rPr>
          <w:rFonts w:ascii="Times New Roman" w:hAnsi="Times New Roman" w:cs="Times New Roman"/>
          <w:lang w:val="en-GB"/>
        </w:rPr>
        <w:t xml:space="preserve">we have proposed </w:t>
      </w:r>
      <w:r w:rsidR="00A65AF0" w:rsidRPr="00663D2D">
        <w:rPr>
          <w:rFonts w:ascii="Times New Roman" w:hAnsi="Times New Roman" w:cs="Times New Roman"/>
          <w:lang w:val="en-GB"/>
        </w:rPr>
        <w:t xml:space="preserve">a robust </w:t>
      </w:r>
      <w:r w:rsidR="00583C55" w:rsidRPr="00663D2D">
        <w:rPr>
          <w:rFonts w:ascii="Times New Roman" w:hAnsi="Times New Roman" w:cs="Times New Roman"/>
          <w:lang w:val="en-GB"/>
        </w:rPr>
        <w:t xml:space="preserve">pipeline for automated </w:t>
      </w:r>
      <w:ins w:id="11" w:author="zhaohan" w:date="2021-10-12T21:34:00Z">
        <w:r w:rsidR="002A1512">
          <w:rPr>
            <w:rFonts w:ascii="Times New Roman" w:hAnsi="Times New Roman" w:cs="Times New Roman"/>
            <w:lang w:val="en-GB"/>
          </w:rPr>
          <w:t xml:space="preserve">atrial </w:t>
        </w:r>
      </w:ins>
      <w:r w:rsidR="00583C55" w:rsidRPr="00663D2D">
        <w:rPr>
          <w:rFonts w:ascii="Times New Roman" w:hAnsi="Times New Roman" w:cs="Times New Roman"/>
          <w:lang w:val="en-GB"/>
        </w:rPr>
        <w:t>phenotyping which was validated on diverse and cross-centre imaging datasets</w:t>
      </w:r>
      <w:r w:rsidR="00D71868" w:rsidRPr="00663D2D">
        <w:rPr>
          <w:rFonts w:ascii="Times New Roman" w:hAnsi="Times New Roman" w:cs="Times New Roman"/>
          <w:lang w:val="en-GB"/>
        </w:rPr>
        <w:t>.</w:t>
      </w:r>
      <w:r w:rsidR="00F25434" w:rsidRPr="00663D2D">
        <w:rPr>
          <w:rFonts w:ascii="Times New Roman" w:hAnsi="Times New Roman" w:cs="Times New Roman"/>
          <w:lang w:val="en-GB"/>
        </w:rPr>
        <w:t xml:space="preserve"> </w:t>
      </w:r>
      <w:r w:rsidR="001574DD" w:rsidRPr="00663D2D">
        <w:rPr>
          <w:rFonts w:ascii="Times New Roman" w:hAnsi="Times New Roman" w:cs="Times New Roman"/>
          <w:lang w:val="en-GB"/>
        </w:rPr>
        <w:t xml:space="preserve">AtriaNet was shown to produce high quality </w:t>
      </w:r>
      <w:ins w:id="12" w:author="zhaohan" w:date="2021-10-12T21:35:00Z">
        <w:r w:rsidR="002A1512">
          <w:rPr>
            <w:rFonts w:ascii="Times New Roman" w:hAnsi="Times New Roman" w:cs="Times New Roman"/>
            <w:lang w:val="en-GB"/>
          </w:rPr>
          <w:t xml:space="preserve">atrial </w:t>
        </w:r>
      </w:ins>
      <w:r w:rsidR="001574DD" w:rsidRPr="00663D2D">
        <w:rPr>
          <w:rFonts w:ascii="Times New Roman" w:hAnsi="Times New Roman" w:cs="Times New Roman"/>
          <w:lang w:val="en-GB"/>
        </w:rPr>
        <w:t>segmentations, wall thickness estimations, and fibrosis quantifications</w:t>
      </w:r>
      <w:r w:rsidR="00FF0177" w:rsidRPr="00663D2D">
        <w:rPr>
          <w:rFonts w:ascii="Times New Roman" w:hAnsi="Times New Roman" w:cs="Times New Roman"/>
          <w:lang w:val="en-GB"/>
        </w:rPr>
        <w:t xml:space="preserve"> which </w:t>
      </w:r>
      <w:r w:rsidR="00E93E30" w:rsidRPr="00663D2D">
        <w:rPr>
          <w:rFonts w:ascii="Times New Roman" w:hAnsi="Times New Roman" w:cs="Times New Roman"/>
          <w:lang w:val="en-GB"/>
        </w:rPr>
        <w:t>are</w:t>
      </w:r>
      <w:r w:rsidR="00FF0177" w:rsidRPr="00663D2D">
        <w:rPr>
          <w:rFonts w:ascii="Times New Roman" w:hAnsi="Times New Roman" w:cs="Times New Roman"/>
          <w:lang w:val="en-GB"/>
        </w:rPr>
        <w:t xml:space="preserve"> crucial </w:t>
      </w:r>
      <w:r w:rsidR="00E02E12" w:rsidRPr="00663D2D">
        <w:rPr>
          <w:rFonts w:ascii="Times New Roman" w:hAnsi="Times New Roman" w:cs="Times New Roman"/>
          <w:lang w:val="en-GB"/>
        </w:rPr>
        <w:t>prerequisites</w:t>
      </w:r>
      <w:r w:rsidR="00E93E30" w:rsidRPr="00663D2D">
        <w:rPr>
          <w:rFonts w:ascii="Times New Roman" w:hAnsi="Times New Roman" w:cs="Times New Roman"/>
          <w:lang w:val="en-GB"/>
        </w:rPr>
        <w:t xml:space="preserve"> during clinical assessment</w:t>
      </w:r>
      <w:r w:rsidR="00C060C7">
        <w:rPr>
          <w:rFonts w:ascii="Times New Roman" w:hAnsi="Times New Roman" w:cs="Times New Roman"/>
          <w:lang w:val="en-GB"/>
        </w:rPr>
        <w:t xml:space="preserve"> and treatment</w:t>
      </w:r>
      <w:r w:rsidR="00E93E30" w:rsidRPr="00663D2D">
        <w:rPr>
          <w:rFonts w:ascii="Times New Roman" w:hAnsi="Times New Roman" w:cs="Times New Roman"/>
          <w:lang w:val="en-GB"/>
        </w:rPr>
        <w:t xml:space="preserve">. </w:t>
      </w:r>
      <w:r w:rsidR="006E5688" w:rsidRPr="00663D2D">
        <w:rPr>
          <w:rFonts w:ascii="Times New Roman" w:hAnsi="Times New Roman" w:cs="Times New Roman"/>
          <w:lang w:val="en-GB"/>
        </w:rPr>
        <w:t xml:space="preserve">The increased efficiency and accurate </w:t>
      </w:r>
      <w:r w:rsidR="005170CE" w:rsidRPr="00663D2D">
        <w:rPr>
          <w:rFonts w:ascii="Times New Roman" w:hAnsi="Times New Roman" w:cs="Times New Roman"/>
          <w:lang w:val="en-GB"/>
        </w:rPr>
        <w:t xml:space="preserve">phenotyping </w:t>
      </w:r>
      <w:r w:rsidR="00CC5F3C" w:rsidRPr="00663D2D">
        <w:rPr>
          <w:rFonts w:ascii="Times New Roman" w:hAnsi="Times New Roman" w:cs="Times New Roman"/>
          <w:lang w:val="en-GB"/>
        </w:rPr>
        <w:t xml:space="preserve">may lead to the development of improved </w:t>
      </w:r>
      <w:r w:rsidR="00E93E30" w:rsidRPr="00663D2D">
        <w:rPr>
          <w:rFonts w:ascii="Times New Roman" w:hAnsi="Times New Roman" w:cs="Times New Roman"/>
          <w:lang w:val="en-GB"/>
        </w:rPr>
        <w:t>clinical diagnosis,</w:t>
      </w:r>
      <w:r w:rsidR="00CC5F3C" w:rsidRPr="00663D2D">
        <w:rPr>
          <w:rFonts w:ascii="Times New Roman" w:hAnsi="Times New Roman" w:cs="Times New Roman"/>
          <w:lang w:val="en-GB"/>
        </w:rPr>
        <w:t xml:space="preserve"> </w:t>
      </w:r>
      <w:r w:rsidR="00E93E30" w:rsidRPr="00663D2D">
        <w:rPr>
          <w:rFonts w:ascii="Times New Roman" w:hAnsi="Times New Roman" w:cs="Times New Roman"/>
          <w:lang w:val="en-GB"/>
        </w:rPr>
        <w:t xml:space="preserve">patient </w:t>
      </w:r>
      <w:r w:rsidR="00E93E30" w:rsidRPr="00663D2D">
        <w:rPr>
          <w:rFonts w:ascii="Times New Roman" w:hAnsi="Times New Roman" w:cs="Times New Roman"/>
          <w:lang w:val="en-GB"/>
        </w:rPr>
        <w:lastRenderedPageBreak/>
        <w:t xml:space="preserve">stratification, and clinical guidance </w:t>
      </w:r>
      <w:r w:rsidR="00983F33" w:rsidRPr="00663D2D">
        <w:rPr>
          <w:rFonts w:ascii="Times New Roman" w:hAnsi="Times New Roman" w:cs="Times New Roman"/>
          <w:lang w:val="en-GB"/>
        </w:rPr>
        <w:t>of patients with CVDs</w:t>
      </w:r>
      <w:r w:rsidR="007826AC" w:rsidRPr="00663D2D">
        <w:rPr>
          <w:rFonts w:ascii="Times New Roman" w:hAnsi="Times New Roman" w:cs="Times New Roman"/>
          <w:lang w:val="en-GB"/>
        </w:rPr>
        <w:t>. The insights gained from our study may also impact the wider imaging community</w:t>
      </w:r>
      <w:r w:rsidR="007E251B" w:rsidRPr="00663D2D">
        <w:rPr>
          <w:rFonts w:ascii="Times New Roman" w:hAnsi="Times New Roman" w:cs="Times New Roman"/>
          <w:lang w:val="en-GB"/>
        </w:rPr>
        <w:t xml:space="preserve"> for transferring our simple yet effective framework to other image phenotyping tasks.</w:t>
      </w:r>
      <w:bookmarkEnd w:id="10"/>
    </w:p>
    <w:p w14:paraId="2A157EFE" w14:textId="77777777" w:rsidR="009D74BB" w:rsidRPr="00663D2D" w:rsidRDefault="009D74BB" w:rsidP="0048607A">
      <w:pPr>
        <w:spacing w:after="0" w:line="240" w:lineRule="auto"/>
        <w:jc w:val="both"/>
        <w:rPr>
          <w:rFonts w:ascii="Times New Roman" w:hAnsi="Times New Roman" w:cs="Times New Roman"/>
          <w:b/>
          <w:bCs/>
          <w:lang w:val="en-GB"/>
        </w:rPr>
      </w:pPr>
      <w:r w:rsidRPr="00663D2D">
        <w:rPr>
          <w:rFonts w:ascii="Times New Roman" w:hAnsi="Times New Roman" w:cs="Times New Roman"/>
          <w:b/>
          <w:bCs/>
          <w:lang w:val="en-GB"/>
        </w:rPr>
        <w:br w:type="page"/>
      </w:r>
    </w:p>
    <w:p w14:paraId="44F43F61" w14:textId="0E6D6CBE" w:rsidR="007B0E55" w:rsidRPr="00C375F7" w:rsidRDefault="00D50DE1" w:rsidP="007B0E55">
      <w:pPr>
        <w:pStyle w:val="Heading3"/>
        <w:spacing w:after="0" w:line="240" w:lineRule="auto"/>
        <w:jc w:val="center"/>
        <w:rPr>
          <w:sz w:val="22"/>
          <w:szCs w:val="22"/>
          <w:lang w:val="en-GB"/>
        </w:rPr>
      </w:pPr>
      <w:r>
        <w:rPr>
          <w:noProof/>
          <w:sz w:val="22"/>
          <w:szCs w:val="22"/>
          <w:lang w:val="en-NZ" w:eastAsia="en-NZ"/>
        </w:rPr>
        <w:lastRenderedPageBreak/>
        <w:drawing>
          <wp:inline distT="0" distB="0" distL="0" distR="0" wp14:anchorId="07A5672D" wp14:editId="647C0DA3">
            <wp:extent cx="5276850" cy="7839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5276850" cy="7839075"/>
                    </a:xfrm>
                    <a:prstGeom prst="rect">
                      <a:avLst/>
                    </a:prstGeom>
                    <a:noFill/>
                    <a:ln>
                      <a:noFill/>
                    </a:ln>
                    <a:extLst>
                      <a:ext uri="{53640926-AAD7-44D8-BBD7-CCE9431645EC}">
                        <a14:shadowObscured xmlns:a14="http://schemas.microsoft.com/office/drawing/2010/main"/>
                      </a:ext>
                    </a:extLst>
                  </pic:spPr>
                </pic:pic>
              </a:graphicData>
            </a:graphic>
          </wp:inline>
        </w:drawing>
      </w:r>
    </w:p>
    <w:p w14:paraId="69305330" w14:textId="74C06826" w:rsidR="007B0E55" w:rsidRPr="00663D2D" w:rsidRDefault="007B0E55" w:rsidP="00BE1279">
      <w:pPr>
        <w:tabs>
          <w:tab w:val="left" w:pos="1868"/>
        </w:tabs>
        <w:spacing w:after="0" w:line="240" w:lineRule="auto"/>
        <w:jc w:val="both"/>
        <w:rPr>
          <w:rFonts w:ascii="Times New Roman" w:hAnsi="Times New Roman" w:cs="Times New Roman"/>
          <w:lang w:val="en-GB" w:eastAsia="zh-CN"/>
        </w:rPr>
      </w:pPr>
      <w:r w:rsidRPr="00663D2D">
        <w:rPr>
          <w:rFonts w:ascii="Times New Roman" w:hAnsi="Times New Roman" w:cs="Times New Roman"/>
          <w:b/>
          <w:bCs/>
          <w:lang w:val="en-GB" w:eastAsia="zh-CN"/>
        </w:rPr>
        <w:t>Fig. 1</w:t>
      </w:r>
      <w:r w:rsidR="008B5D8A" w:rsidRPr="00663D2D">
        <w:rPr>
          <w:rFonts w:ascii="Times New Roman" w:hAnsi="Times New Roman" w:cs="Times New Roman"/>
          <w:b/>
          <w:bCs/>
          <w:lang w:val="en-GB" w:eastAsia="zh-CN"/>
        </w:rPr>
        <w:t xml:space="preserve"> </w:t>
      </w:r>
      <w:r w:rsidR="00A4250B">
        <w:rPr>
          <w:rFonts w:ascii="Times New Roman" w:hAnsi="Times New Roman" w:cs="Times New Roman"/>
          <w:b/>
          <w:bCs/>
          <w:lang w:val="en-GB" w:eastAsia="zh-CN"/>
        </w:rPr>
        <w:t xml:space="preserve">| </w:t>
      </w:r>
      <w:r w:rsidR="0025333F">
        <w:rPr>
          <w:rFonts w:ascii="Times New Roman" w:hAnsi="Times New Roman" w:cs="Times New Roman"/>
          <w:b/>
          <w:bCs/>
          <w:lang w:val="en-GB" w:eastAsia="zh-CN"/>
        </w:rPr>
        <w:t>Illustration of t</w:t>
      </w:r>
      <w:r w:rsidR="00BE1279" w:rsidRPr="00663D2D">
        <w:rPr>
          <w:rFonts w:ascii="Times New Roman" w:hAnsi="Times New Roman" w:cs="Times New Roman"/>
          <w:b/>
          <w:bCs/>
          <w:lang w:val="en-GB" w:eastAsia="zh-CN"/>
        </w:rPr>
        <w:t xml:space="preserve">he </w:t>
      </w:r>
      <w:r w:rsidR="008B5D8A" w:rsidRPr="00663D2D">
        <w:rPr>
          <w:rFonts w:ascii="Times New Roman" w:hAnsi="Times New Roman" w:cs="Times New Roman"/>
          <w:b/>
          <w:bCs/>
          <w:lang w:val="en-GB" w:eastAsia="zh-CN"/>
        </w:rPr>
        <w:t xml:space="preserve">AtriaNet </w:t>
      </w:r>
      <w:r w:rsidR="00BE1279" w:rsidRPr="00663D2D">
        <w:rPr>
          <w:rFonts w:ascii="Times New Roman" w:hAnsi="Times New Roman" w:cs="Times New Roman"/>
          <w:b/>
          <w:bCs/>
          <w:lang w:val="en-GB" w:eastAsia="zh-CN"/>
        </w:rPr>
        <w:t>pipeline</w:t>
      </w:r>
      <w:r w:rsidR="006A08D7">
        <w:rPr>
          <w:rFonts w:ascii="Times New Roman" w:hAnsi="Times New Roman" w:cs="Times New Roman"/>
          <w:b/>
          <w:bCs/>
          <w:lang w:val="en-GB" w:eastAsia="zh-CN"/>
        </w:rPr>
        <w:t xml:space="preserve"> for </w:t>
      </w:r>
      <w:r w:rsidR="00A279EC">
        <w:rPr>
          <w:rFonts w:ascii="Times New Roman" w:hAnsi="Times New Roman" w:cs="Times New Roman"/>
          <w:b/>
          <w:bCs/>
          <w:lang w:val="en-GB" w:eastAsia="zh-CN"/>
        </w:rPr>
        <w:t>a</w:t>
      </w:r>
      <w:r w:rsidR="006A08D7">
        <w:rPr>
          <w:rFonts w:ascii="Times New Roman" w:hAnsi="Times New Roman" w:cs="Times New Roman"/>
          <w:b/>
          <w:bCs/>
          <w:lang w:val="en-GB" w:eastAsia="zh-CN"/>
        </w:rPr>
        <w:t xml:space="preserve">utomatic </w:t>
      </w:r>
      <w:r w:rsidR="00A279EC">
        <w:rPr>
          <w:rFonts w:ascii="Times New Roman" w:hAnsi="Times New Roman" w:cs="Times New Roman"/>
          <w:b/>
          <w:bCs/>
          <w:lang w:val="en-GB" w:eastAsia="zh-CN"/>
        </w:rPr>
        <w:t>e</w:t>
      </w:r>
      <w:r w:rsidR="006A08D7">
        <w:rPr>
          <w:rFonts w:ascii="Times New Roman" w:hAnsi="Times New Roman" w:cs="Times New Roman"/>
          <w:b/>
          <w:bCs/>
          <w:lang w:val="en-GB" w:eastAsia="zh-CN"/>
        </w:rPr>
        <w:t xml:space="preserve">xtraction of </w:t>
      </w:r>
      <w:r w:rsidR="00A279EC">
        <w:rPr>
          <w:rFonts w:ascii="Times New Roman" w:hAnsi="Times New Roman" w:cs="Times New Roman"/>
          <w:b/>
          <w:bCs/>
          <w:lang w:val="en-GB" w:eastAsia="zh-CN"/>
        </w:rPr>
        <w:t>p</w:t>
      </w:r>
      <w:r w:rsidR="006A08D7">
        <w:rPr>
          <w:rFonts w:ascii="Times New Roman" w:hAnsi="Times New Roman" w:cs="Times New Roman"/>
          <w:b/>
          <w:bCs/>
          <w:lang w:val="en-GB" w:eastAsia="zh-CN"/>
        </w:rPr>
        <w:t xml:space="preserve">athologic </w:t>
      </w:r>
      <w:r w:rsidR="00A279EC">
        <w:rPr>
          <w:rFonts w:ascii="Times New Roman" w:hAnsi="Times New Roman" w:cs="Times New Roman"/>
          <w:b/>
          <w:bCs/>
          <w:lang w:val="en-GB" w:eastAsia="zh-CN"/>
        </w:rPr>
        <w:t>b</w:t>
      </w:r>
      <w:r w:rsidR="006A08D7">
        <w:rPr>
          <w:rFonts w:ascii="Times New Roman" w:hAnsi="Times New Roman" w:cs="Times New Roman"/>
          <w:b/>
          <w:bCs/>
          <w:lang w:val="en-GB" w:eastAsia="zh-CN"/>
        </w:rPr>
        <w:t xml:space="preserve">iomarkers from </w:t>
      </w:r>
      <w:r w:rsidR="00A279EC">
        <w:rPr>
          <w:rFonts w:ascii="Times New Roman" w:hAnsi="Times New Roman" w:cs="Times New Roman"/>
          <w:b/>
          <w:bCs/>
          <w:lang w:val="en-GB" w:eastAsia="zh-CN"/>
        </w:rPr>
        <w:t>c</w:t>
      </w:r>
      <w:r w:rsidR="006A08D7">
        <w:rPr>
          <w:rFonts w:ascii="Times New Roman" w:hAnsi="Times New Roman" w:cs="Times New Roman"/>
          <w:b/>
          <w:bCs/>
          <w:lang w:val="en-GB" w:eastAsia="zh-CN"/>
        </w:rPr>
        <w:t xml:space="preserve">ardiac </w:t>
      </w:r>
      <w:r w:rsidR="00A279EC">
        <w:rPr>
          <w:rFonts w:ascii="Times New Roman" w:hAnsi="Times New Roman" w:cs="Times New Roman"/>
          <w:b/>
          <w:bCs/>
          <w:lang w:val="en-GB" w:eastAsia="zh-CN"/>
        </w:rPr>
        <w:t>m</w:t>
      </w:r>
      <w:r w:rsidR="006A08D7">
        <w:rPr>
          <w:rFonts w:ascii="Times New Roman" w:hAnsi="Times New Roman" w:cs="Times New Roman"/>
          <w:b/>
          <w:bCs/>
          <w:lang w:val="en-GB" w:eastAsia="zh-CN"/>
        </w:rPr>
        <w:t xml:space="preserve">agnetic </w:t>
      </w:r>
      <w:r w:rsidR="00A279EC">
        <w:rPr>
          <w:rFonts w:ascii="Times New Roman" w:hAnsi="Times New Roman" w:cs="Times New Roman"/>
          <w:b/>
          <w:bCs/>
          <w:lang w:val="en-GB" w:eastAsia="zh-CN"/>
        </w:rPr>
        <w:t>r</w:t>
      </w:r>
      <w:r w:rsidR="006A08D7">
        <w:rPr>
          <w:rFonts w:ascii="Times New Roman" w:hAnsi="Times New Roman" w:cs="Times New Roman"/>
          <w:b/>
          <w:bCs/>
          <w:lang w:val="en-GB" w:eastAsia="zh-CN"/>
        </w:rPr>
        <w:t xml:space="preserve">esonance </w:t>
      </w:r>
      <w:r w:rsidR="00A279EC">
        <w:rPr>
          <w:rFonts w:ascii="Times New Roman" w:hAnsi="Times New Roman" w:cs="Times New Roman"/>
          <w:b/>
          <w:bCs/>
          <w:lang w:val="en-GB" w:eastAsia="zh-CN"/>
        </w:rPr>
        <w:t>i</w:t>
      </w:r>
      <w:r w:rsidR="006A08D7">
        <w:rPr>
          <w:rFonts w:ascii="Times New Roman" w:hAnsi="Times New Roman" w:cs="Times New Roman"/>
          <w:b/>
          <w:bCs/>
          <w:lang w:val="en-GB" w:eastAsia="zh-CN"/>
        </w:rPr>
        <w:t>maging (MRI)</w:t>
      </w:r>
      <w:r w:rsidR="00BE1279" w:rsidRPr="00663D2D">
        <w:rPr>
          <w:rFonts w:ascii="Times New Roman" w:hAnsi="Times New Roman" w:cs="Times New Roman"/>
          <w:b/>
          <w:bCs/>
          <w:lang w:val="en-GB" w:eastAsia="zh-CN"/>
        </w:rPr>
        <w:t>. a</w:t>
      </w:r>
      <w:r w:rsidR="001F2697" w:rsidRPr="001F2697">
        <w:rPr>
          <w:rFonts w:ascii="Times New Roman" w:hAnsi="Times New Roman" w:cs="Times New Roman"/>
          <w:bCs/>
          <w:lang w:val="en-GB" w:eastAsia="zh-CN"/>
        </w:rPr>
        <w:t>,</w:t>
      </w:r>
      <w:r w:rsidR="00BE1279" w:rsidRPr="00663D2D">
        <w:rPr>
          <w:rFonts w:ascii="Times New Roman" w:hAnsi="Times New Roman" w:cs="Times New Roman"/>
          <w:lang w:val="en-GB" w:eastAsia="zh-CN"/>
        </w:rPr>
        <w:t xml:space="preserve"> The two-stage convolutional network (CNN) configuration of AtriaNet for fully automatic </w:t>
      </w:r>
      <w:r w:rsidR="00854B82" w:rsidRPr="00663D2D">
        <w:rPr>
          <w:rFonts w:ascii="Times New Roman" w:hAnsi="Times New Roman" w:cs="Times New Roman"/>
          <w:lang w:val="en-GB" w:eastAsia="zh-CN"/>
        </w:rPr>
        <w:t>left atrial (LA) and right atrial (RA)</w:t>
      </w:r>
      <w:r w:rsidR="00BE1279" w:rsidRPr="00663D2D">
        <w:rPr>
          <w:rFonts w:ascii="Times New Roman" w:hAnsi="Times New Roman" w:cs="Times New Roman"/>
          <w:lang w:val="en-GB" w:eastAsia="zh-CN"/>
        </w:rPr>
        <w:t xml:space="preserve"> segmentation, wall thickness estimation, and fibrosis quantification</w:t>
      </w:r>
      <w:r w:rsidR="00466106" w:rsidRPr="00663D2D">
        <w:rPr>
          <w:rFonts w:ascii="Times New Roman" w:hAnsi="Times New Roman" w:cs="Times New Roman"/>
          <w:lang w:val="en-GB" w:eastAsia="zh-CN"/>
        </w:rPr>
        <w:t xml:space="preserve">. </w:t>
      </w:r>
      <w:r w:rsidR="00E8001E" w:rsidRPr="00663D2D">
        <w:rPr>
          <w:rFonts w:ascii="Times New Roman" w:hAnsi="Times New Roman" w:cs="Times New Roman"/>
          <w:lang w:val="en-GB" w:eastAsia="zh-CN"/>
        </w:rPr>
        <w:t xml:space="preserve">The first stage detects the region of interest (ROI) </w:t>
      </w:r>
      <w:r w:rsidR="001516CD">
        <w:rPr>
          <w:rFonts w:ascii="Times New Roman" w:hAnsi="Times New Roman" w:cs="Times New Roman"/>
          <w:lang w:val="en-GB" w:eastAsia="zh-CN"/>
        </w:rPr>
        <w:t xml:space="preserve">from the MRI </w:t>
      </w:r>
      <w:r w:rsidR="00E8001E" w:rsidRPr="00663D2D">
        <w:rPr>
          <w:rFonts w:ascii="Times New Roman" w:hAnsi="Times New Roman" w:cs="Times New Roman"/>
          <w:lang w:val="en-GB" w:eastAsia="zh-CN"/>
        </w:rPr>
        <w:t xml:space="preserve">containing the atrial chamber. </w:t>
      </w:r>
      <w:r w:rsidR="00E8001E" w:rsidRPr="00663D2D">
        <w:rPr>
          <w:rFonts w:ascii="Times New Roman" w:hAnsi="Times New Roman" w:cs="Times New Roman"/>
          <w:lang w:val="en-GB" w:eastAsia="zh-CN"/>
        </w:rPr>
        <w:lastRenderedPageBreak/>
        <w:t xml:space="preserve">The second stage then performs the analysis on the subsequent ROI to produce the final output. </w:t>
      </w:r>
      <w:r w:rsidR="00AB55CA" w:rsidRPr="00663D2D">
        <w:rPr>
          <w:rFonts w:ascii="Times New Roman" w:hAnsi="Times New Roman" w:cs="Times New Roman"/>
          <w:b/>
          <w:bCs/>
          <w:lang w:val="en-GB" w:eastAsia="zh-CN"/>
        </w:rPr>
        <w:t>b</w:t>
      </w:r>
      <w:r w:rsidR="001F2697" w:rsidRPr="001F2697">
        <w:rPr>
          <w:rFonts w:ascii="Times New Roman" w:hAnsi="Times New Roman" w:cs="Times New Roman"/>
          <w:bCs/>
          <w:lang w:val="en-GB" w:eastAsia="zh-CN"/>
        </w:rPr>
        <w:t>,</w:t>
      </w:r>
      <w:r w:rsidR="00AB55CA" w:rsidRPr="00663D2D">
        <w:rPr>
          <w:rFonts w:ascii="Times New Roman" w:hAnsi="Times New Roman" w:cs="Times New Roman"/>
          <w:lang w:val="en-GB" w:eastAsia="zh-CN"/>
        </w:rPr>
        <w:t xml:space="preserve"> </w:t>
      </w:r>
      <w:proofErr w:type="gramStart"/>
      <w:r w:rsidR="00AB55CA" w:rsidRPr="00663D2D">
        <w:rPr>
          <w:rFonts w:ascii="Times New Roman" w:hAnsi="Times New Roman" w:cs="Times New Roman"/>
          <w:lang w:val="en-GB" w:eastAsia="zh-CN"/>
        </w:rPr>
        <w:t>The</w:t>
      </w:r>
      <w:proofErr w:type="gramEnd"/>
      <w:r w:rsidR="00AB55CA" w:rsidRPr="00663D2D">
        <w:rPr>
          <w:rFonts w:ascii="Times New Roman" w:hAnsi="Times New Roman" w:cs="Times New Roman"/>
          <w:lang w:val="en-GB" w:eastAsia="zh-CN"/>
        </w:rPr>
        <w:t xml:space="preserve"> architecture of the CNN used </w:t>
      </w:r>
      <w:r w:rsidR="00674825" w:rsidRPr="00663D2D">
        <w:rPr>
          <w:rFonts w:ascii="Times New Roman" w:hAnsi="Times New Roman" w:cs="Times New Roman"/>
          <w:lang w:val="en-GB" w:eastAsia="zh-CN"/>
        </w:rPr>
        <w:t>both stages of AtriaNet</w:t>
      </w:r>
      <w:r w:rsidR="00AB55CA" w:rsidRPr="00663D2D">
        <w:rPr>
          <w:rFonts w:ascii="Times New Roman" w:hAnsi="Times New Roman" w:cs="Times New Roman"/>
          <w:lang w:val="en-GB" w:eastAsia="zh-CN"/>
        </w:rPr>
        <w:t>. BN, batch normalization; Conv, convolution; PReLU, parametric rectified linear unit</w:t>
      </w:r>
      <w:r w:rsidR="00E86C32">
        <w:rPr>
          <w:rFonts w:ascii="Times New Roman" w:hAnsi="Times New Roman" w:cs="Times New Roman"/>
          <w:lang w:val="en-GB" w:eastAsia="zh-CN"/>
        </w:rPr>
        <w:t>.</w:t>
      </w:r>
    </w:p>
    <w:p w14:paraId="76F253F8" w14:textId="77777777" w:rsidR="00E153B4" w:rsidRPr="00663D2D" w:rsidRDefault="00E153B4" w:rsidP="00BE1279">
      <w:pPr>
        <w:tabs>
          <w:tab w:val="left" w:pos="1868"/>
        </w:tabs>
        <w:spacing w:after="0" w:line="240" w:lineRule="auto"/>
        <w:jc w:val="both"/>
        <w:rPr>
          <w:lang w:val="en-GB"/>
        </w:rPr>
      </w:pPr>
    </w:p>
    <w:p w14:paraId="7DF4484D" w14:textId="613C8089" w:rsidR="007B0E55" w:rsidRPr="00663D2D" w:rsidRDefault="00646854" w:rsidP="007B0E55">
      <w:pPr>
        <w:spacing w:after="0" w:line="240" w:lineRule="auto"/>
        <w:jc w:val="center"/>
        <w:rPr>
          <w:rFonts w:ascii="Times New Roman" w:hAnsi="Times New Roman" w:cs="Times New Roman"/>
          <w:bCs/>
          <w:lang w:val="en-GB" w:eastAsia="zh-CN"/>
        </w:rPr>
      </w:pPr>
      <w:r>
        <w:rPr>
          <w:rFonts w:ascii="Times New Roman" w:hAnsi="Times New Roman" w:cs="Times New Roman"/>
          <w:bCs/>
          <w:noProof/>
          <w:lang w:val="en-NZ" w:eastAsia="en-NZ"/>
        </w:rPr>
        <w:drawing>
          <wp:inline distT="0" distB="0" distL="0" distR="0" wp14:anchorId="68399041" wp14:editId="0D751F40">
            <wp:extent cx="5267325" cy="6981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6981825"/>
                    </a:xfrm>
                    <a:prstGeom prst="rect">
                      <a:avLst/>
                    </a:prstGeom>
                    <a:noFill/>
                    <a:ln>
                      <a:noFill/>
                    </a:ln>
                  </pic:spPr>
                </pic:pic>
              </a:graphicData>
            </a:graphic>
          </wp:inline>
        </w:drawing>
      </w:r>
    </w:p>
    <w:p w14:paraId="1F86B972" w14:textId="56ED4121" w:rsidR="007B0E55" w:rsidRPr="00663D2D" w:rsidRDefault="007B0E55" w:rsidP="001D2059">
      <w:pPr>
        <w:spacing w:after="0" w:line="240" w:lineRule="auto"/>
        <w:jc w:val="both"/>
        <w:rPr>
          <w:lang w:val="en-GB"/>
        </w:rPr>
      </w:pPr>
      <w:r w:rsidRPr="00663D2D">
        <w:rPr>
          <w:rFonts w:ascii="Times New Roman" w:hAnsi="Times New Roman" w:cs="Times New Roman"/>
          <w:b/>
          <w:bCs/>
          <w:lang w:val="en-GB" w:eastAsia="zh-CN"/>
        </w:rPr>
        <w:t xml:space="preserve">Fig. 2 </w:t>
      </w:r>
      <w:r w:rsidR="00A4250B">
        <w:rPr>
          <w:rFonts w:ascii="Times New Roman" w:hAnsi="Times New Roman" w:cs="Times New Roman"/>
          <w:b/>
          <w:bCs/>
          <w:lang w:val="en-GB" w:eastAsia="zh-CN"/>
        </w:rPr>
        <w:t xml:space="preserve">| </w:t>
      </w:r>
      <w:r w:rsidR="00F17472" w:rsidRPr="00663D2D">
        <w:rPr>
          <w:rFonts w:ascii="Times New Roman" w:hAnsi="Times New Roman" w:cs="Times New Roman"/>
          <w:b/>
          <w:bCs/>
          <w:lang w:val="en-GB" w:eastAsia="zh-CN"/>
        </w:rPr>
        <w:t>Segmentation performance of AtriaNet</w:t>
      </w:r>
      <w:r w:rsidR="0029300A">
        <w:rPr>
          <w:rFonts w:ascii="Times New Roman" w:hAnsi="Times New Roman" w:cs="Times New Roman"/>
          <w:b/>
          <w:bCs/>
          <w:lang w:val="en-GB" w:eastAsia="zh-CN"/>
        </w:rPr>
        <w:t xml:space="preserve"> on 2D cine-magnetic resonance imaging (MRI) and 3D contrast-</w:t>
      </w:r>
      <w:r w:rsidR="00BD2215">
        <w:rPr>
          <w:rFonts w:ascii="Times New Roman" w:hAnsi="Times New Roman" w:cs="Times New Roman"/>
          <w:b/>
          <w:bCs/>
          <w:lang w:val="en-GB" w:eastAsia="zh-CN"/>
        </w:rPr>
        <w:t>enhanced</w:t>
      </w:r>
      <w:r w:rsidR="0029300A">
        <w:rPr>
          <w:rFonts w:ascii="Times New Roman" w:hAnsi="Times New Roman" w:cs="Times New Roman"/>
          <w:b/>
          <w:bCs/>
          <w:lang w:val="en-GB" w:eastAsia="zh-CN"/>
        </w:rPr>
        <w:t xml:space="preserve"> (CE)-MRI</w:t>
      </w:r>
      <w:r w:rsidR="00F17472" w:rsidRPr="00663D2D">
        <w:rPr>
          <w:rFonts w:ascii="Times New Roman" w:hAnsi="Times New Roman" w:cs="Times New Roman"/>
          <w:b/>
          <w:bCs/>
          <w:lang w:val="en-GB" w:eastAsia="zh-CN"/>
        </w:rPr>
        <w:t xml:space="preserve">. </w:t>
      </w:r>
      <w:r w:rsidR="00CB39A0" w:rsidRPr="00663D2D">
        <w:rPr>
          <w:rFonts w:ascii="Times New Roman" w:hAnsi="Times New Roman" w:cs="Times New Roman"/>
          <w:lang w:val="en-GB" w:eastAsia="zh-CN"/>
        </w:rPr>
        <w:t>Quantitative results</w:t>
      </w:r>
      <w:r w:rsidR="00C62C33" w:rsidRPr="00663D2D">
        <w:rPr>
          <w:rFonts w:ascii="Times New Roman" w:hAnsi="Times New Roman" w:cs="Times New Roman"/>
          <w:lang w:val="en-GB" w:eastAsia="zh-CN"/>
        </w:rPr>
        <w:t xml:space="preserve"> from </w:t>
      </w:r>
      <w:r w:rsidR="00F17472" w:rsidRPr="00663D2D">
        <w:rPr>
          <w:rFonts w:ascii="Times New Roman" w:hAnsi="Times New Roman" w:cs="Times New Roman"/>
          <w:lang w:val="en-GB" w:eastAsia="zh-CN"/>
        </w:rPr>
        <w:t>the</w:t>
      </w:r>
      <w:r w:rsidR="00854B82" w:rsidRPr="00663D2D">
        <w:rPr>
          <w:rFonts w:ascii="Times New Roman" w:hAnsi="Times New Roman" w:cs="Times New Roman"/>
          <w:lang w:val="en-GB" w:eastAsia="zh-CN"/>
        </w:rPr>
        <w:t xml:space="preserve"> left and right atrial (LA/RA)</w:t>
      </w:r>
      <w:r w:rsidR="00F17472" w:rsidRPr="00663D2D">
        <w:rPr>
          <w:rFonts w:ascii="Times New Roman" w:hAnsi="Times New Roman" w:cs="Times New Roman"/>
          <w:lang w:val="en-GB" w:eastAsia="zh-CN"/>
        </w:rPr>
        <w:t xml:space="preserve"> segmentation of </w:t>
      </w:r>
      <w:r w:rsidR="00046C22">
        <w:rPr>
          <w:rFonts w:ascii="Times New Roman" w:hAnsi="Times New Roman" w:cs="Times New Roman"/>
          <w:b/>
          <w:bCs/>
          <w:lang w:val="en-GB" w:eastAsia="zh-CN"/>
        </w:rPr>
        <w:t>a</w:t>
      </w:r>
      <w:r w:rsidR="00046C22" w:rsidRPr="00FB340B">
        <w:rPr>
          <w:rFonts w:ascii="Times New Roman" w:hAnsi="Times New Roman" w:cs="Times New Roman"/>
          <w:lang w:val="en-GB" w:eastAsia="zh-CN"/>
        </w:rPr>
        <w:t>,</w:t>
      </w:r>
      <w:r w:rsidR="00046C22" w:rsidRPr="00663D2D">
        <w:rPr>
          <w:rFonts w:ascii="Times New Roman" w:hAnsi="Times New Roman" w:cs="Times New Roman"/>
          <w:lang w:val="en-GB" w:eastAsia="zh-CN"/>
        </w:rPr>
        <w:t xml:space="preserve"> </w:t>
      </w:r>
      <w:r w:rsidR="00C50B1B">
        <w:rPr>
          <w:rFonts w:ascii="Times New Roman" w:hAnsi="Times New Roman" w:cs="Times New Roman"/>
          <w:lang w:val="en-GB" w:eastAsia="zh-CN"/>
        </w:rPr>
        <w:t>cine-MRIs</w:t>
      </w:r>
      <w:r w:rsidR="00F17472" w:rsidRPr="00663D2D">
        <w:rPr>
          <w:rFonts w:ascii="Times New Roman" w:hAnsi="Times New Roman" w:cs="Times New Roman"/>
          <w:lang w:val="en-GB" w:eastAsia="zh-CN"/>
        </w:rPr>
        <w:t xml:space="preserve"> and </w:t>
      </w:r>
      <w:r w:rsidR="00046C22" w:rsidRPr="00663D2D">
        <w:rPr>
          <w:rFonts w:ascii="Times New Roman" w:hAnsi="Times New Roman" w:cs="Times New Roman"/>
          <w:b/>
          <w:bCs/>
          <w:lang w:val="en-GB" w:eastAsia="zh-CN"/>
        </w:rPr>
        <w:t>b</w:t>
      </w:r>
      <w:r w:rsidR="00046C22" w:rsidRPr="001F2697">
        <w:rPr>
          <w:rFonts w:ascii="Times New Roman" w:hAnsi="Times New Roman" w:cs="Times New Roman"/>
          <w:bCs/>
          <w:lang w:val="en-GB" w:eastAsia="zh-CN"/>
        </w:rPr>
        <w:t>,</w:t>
      </w:r>
      <w:r w:rsidR="00B95AF9">
        <w:rPr>
          <w:rFonts w:ascii="Times New Roman" w:hAnsi="Times New Roman" w:cs="Times New Roman"/>
          <w:bCs/>
          <w:lang w:val="en-GB" w:eastAsia="zh-CN"/>
        </w:rPr>
        <w:t xml:space="preserve"> </w:t>
      </w:r>
      <w:r w:rsidR="00C50B1B">
        <w:rPr>
          <w:rFonts w:ascii="Times New Roman" w:hAnsi="Times New Roman" w:cs="Times New Roman"/>
          <w:lang w:val="en-GB" w:eastAsia="zh-CN"/>
        </w:rPr>
        <w:t>CE</w:t>
      </w:r>
      <w:r w:rsidR="001D2059" w:rsidRPr="00663D2D">
        <w:rPr>
          <w:rFonts w:ascii="Times New Roman" w:hAnsi="Times New Roman" w:cs="Times New Roman"/>
          <w:lang w:val="en-GB" w:eastAsia="zh-CN"/>
        </w:rPr>
        <w:t>-MRI</w:t>
      </w:r>
      <w:r w:rsidR="00CB39A0" w:rsidRPr="00663D2D">
        <w:rPr>
          <w:rFonts w:ascii="Times New Roman" w:hAnsi="Times New Roman" w:cs="Times New Roman"/>
          <w:lang w:val="en-GB" w:eastAsia="zh-CN"/>
        </w:rPr>
        <w:t>s</w:t>
      </w:r>
      <w:r w:rsidR="001D2059" w:rsidRPr="00663D2D">
        <w:rPr>
          <w:rFonts w:ascii="Times New Roman" w:hAnsi="Times New Roman" w:cs="Times New Roman"/>
          <w:lang w:val="en-GB" w:eastAsia="zh-CN"/>
        </w:rPr>
        <w:t xml:space="preserve"> measured with the Dice score. </w:t>
      </w:r>
      <w:r w:rsidR="00866CD5" w:rsidRPr="00663D2D">
        <w:rPr>
          <w:rFonts w:ascii="Times New Roman" w:hAnsi="Times New Roman" w:cs="Times New Roman"/>
          <w:b/>
          <w:bCs/>
          <w:lang w:val="en-GB" w:eastAsia="zh-CN"/>
        </w:rPr>
        <w:t>c</w:t>
      </w:r>
      <w:r w:rsidR="001F2697" w:rsidRPr="001F2697">
        <w:rPr>
          <w:rFonts w:ascii="Times New Roman" w:hAnsi="Times New Roman" w:cs="Times New Roman"/>
          <w:bCs/>
          <w:lang w:val="en-GB" w:eastAsia="zh-CN"/>
        </w:rPr>
        <w:t>,</w:t>
      </w:r>
      <w:r w:rsidR="00C62C33" w:rsidRPr="00663D2D">
        <w:rPr>
          <w:rFonts w:ascii="Times New Roman" w:hAnsi="Times New Roman" w:cs="Times New Roman"/>
          <w:lang w:val="en-GB" w:eastAsia="zh-CN"/>
        </w:rPr>
        <w:t xml:space="preserve"> Qualitative results </w:t>
      </w:r>
      <w:r w:rsidR="00847FD8" w:rsidRPr="00663D2D">
        <w:rPr>
          <w:rFonts w:ascii="Times New Roman" w:hAnsi="Times New Roman" w:cs="Times New Roman"/>
          <w:lang w:val="en-GB" w:eastAsia="zh-CN"/>
        </w:rPr>
        <w:t xml:space="preserve">from the segmentation of </w:t>
      </w:r>
      <w:r w:rsidR="006C1A27">
        <w:rPr>
          <w:rFonts w:ascii="Times New Roman" w:hAnsi="Times New Roman" w:cs="Times New Roman"/>
          <w:lang w:val="en-GB" w:eastAsia="zh-CN"/>
        </w:rPr>
        <w:t xml:space="preserve">the </w:t>
      </w:r>
      <w:proofErr w:type="gramStart"/>
      <w:r w:rsidR="006C1A27">
        <w:rPr>
          <w:rFonts w:ascii="Times New Roman" w:hAnsi="Times New Roman" w:cs="Times New Roman"/>
          <w:lang w:val="en-GB" w:eastAsia="zh-CN"/>
        </w:rPr>
        <w:t>two representative</w:t>
      </w:r>
      <w:proofErr w:type="gramEnd"/>
      <w:r w:rsidR="00847FD8" w:rsidRPr="00663D2D">
        <w:rPr>
          <w:rFonts w:ascii="Times New Roman" w:hAnsi="Times New Roman" w:cs="Times New Roman"/>
          <w:lang w:val="en-GB" w:eastAsia="zh-CN"/>
        </w:rPr>
        <w:t xml:space="preserve"> cine-MRI</w:t>
      </w:r>
      <w:r w:rsidR="00CB39A0" w:rsidRPr="00663D2D">
        <w:rPr>
          <w:rFonts w:ascii="Times New Roman" w:hAnsi="Times New Roman" w:cs="Times New Roman"/>
          <w:lang w:val="en-GB" w:eastAsia="zh-CN"/>
        </w:rPr>
        <w:t>s</w:t>
      </w:r>
      <w:r w:rsidR="006C1A27">
        <w:rPr>
          <w:rFonts w:ascii="Times New Roman" w:hAnsi="Times New Roman" w:cs="Times New Roman"/>
          <w:lang w:val="en-GB" w:eastAsia="zh-CN"/>
        </w:rPr>
        <w:t xml:space="preserve"> samples</w:t>
      </w:r>
      <w:r w:rsidR="0058267B" w:rsidRPr="00663D2D">
        <w:rPr>
          <w:rFonts w:ascii="Times New Roman" w:hAnsi="Times New Roman" w:cs="Times New Roman"/>
          <w:lang w:val="en-GB" w:eastAsia="zh-CN"/>
        </w:rPr>
        <w:t xml:space="preserve">. </w:t>
      </w:r>
      <w:r w:rsidR="00847FD8" w:rsidRPr="00663D2D">
        <w:rPr>
          <w:rFonts w:ascii="Times New Roman" w:hAnsi="Times New Roman" w:cs="Times New Roman"/>
          <w:lang w:val="en-GB" w:eastAsia="zh-CN"/>
        </w:rPr>
        <w:t xml:space="preserve">Each row </w:t>
      </w:r>
      <w:r w:rsidR="0058267B" w:rsidRPr="00663D2D">
        <w:rPr>
          <w:rFonts w:ascii="Times New Roman" w:hAnsi="Times New Roman" w:cs="Times New Roman"/>
          <w:lang w:val="en-GB" w:eastAsia="zh-CN"/>
        </w:rPr>
        <w:t xml:space="preserve">represents </w:t>
      </w:r>
      <w:r w:rsidR="00F3325C" w:rsidRPr="00663D2D">
        <w:rPr>
          <w:rFonts w:ascii="Times New Roman" w:hAnsi="Times New Roman" w:cs="Times New Roman"/>
          <w:lang w:val="en-GB" w:eastAsia="zh-CN"/>
        </w:rPr>
        <w:t xml:space="preserve">the </w:t>
      </w:r>
      <w:r w:rsidR="003807BA" w:rsidRPr="00663D2D">
        <w:rPr>
          <w:rFonts w:ascii="Times New Roman" w:hAnsi="Times New Roman" w:cs="Times New Roman"/>
          <w:lang w:val="en-GB" w:eastAsia="zh-CN"/>
        </w:rPr>
        <w:t>same</w:t>
      </w:r>
      <w:r w:rsidR="0058267B" w:rsidRPr="00663D2D">
        <w:rPr>
          <w:rFonts w:ascii="Times New Roman" w:hAnsi="Times New Roman" w:cs="Times New Roman"/>
          <w:lang w:val="en-GB" w:eastAsia="zh-CN"/>
        </w:rPr>
        <w:t xml:space="preserve"> </w:t>
      </w:r>
      <w:r w:rsidR="00C2081A">
        <w:rPr>
          <w:rFonts w:ascii="Times New Roman" w:hAnsi="Times New Roman" w:cs="Times New Roman"/>
          <w:lang w:val="en-GB" w:eastAsia="zh-CN"/>
        </w:rPr>
        <w:t>cine-MRI</w:t>
      </w:r>
      <w:r w:rsidR="0058267B" w:rsidRPr="00663D2D">
        <w:rPr>
          <w:rFonts w:ascii="Times New Roman" w:hAnsi="Times New Roman" w:cs="Times New Roman"/>
          <w:lang w:val="en-GB" w:eastAsia="zh-CN"/>
        </w:rPr>
        <w:t xml:space="preserve"> sample</w:t>
      </w:r>
      <w:r w:rsidR="006053B8" w:rsidRPr="00663D2D">
        <w:rPr>
          <w:rFonts w:ascii="Times New Roman" w:hAnsi="Times New Roman" w:cs="Times New Roman"/>
          <w:lang w:val="en-GB" w:eastAsia="zh-CN"/>
        </w:rPr>
        <w:t xml:space="preserve"> and</w:t>
      </w:r>
      <w:r w:rsidR="0058267B" w:rsidRPr="00663D2D">
        <w:rPr>
          <w:rFonts w:ascii="Times New Roman" w:hAnsi="Times New Roman" w:cs="Times New Roman"/>
          <w:lang w:val="en-GB" w:eastAsia="zh-CN"/>
        </w:rPr>
        <w:t xml:space="preserve"> </w:t>
      </w:r>
      <w:r w:rsidR="006053B8" w:rsidRPr="00663D2D">
        <w:rPr>
          <w:rFonts w:ascii="Times New Roman" w:hAnsi="Times New Roman" w:cs="Times New Roman"/>
          <w:lang w:val="en-GB" w:eastAsia="zh-CN"/>
        </w:rPr>
        <w:t>e</w:t>
      </w:r>
      <w:r w:rsidR="0058267B" w:rsidRPr="00663D2D">
        <w:rPr>
          <w:rFonts w:ascii="Times New Roman" w:hAnsi="Times New Roman" w:cs="Times New Roman"/>
          <w:lang w:val="en-GB" w:eastAsia="zh-CN"/>
        </w:rPr>
        <w:t xml:space="preserve">ach column represents the raw image, </w:t>
      </w:r>
      <w:r w:rsidR="0058267B" w:rsidRPr="00663D2D">
        <w:rPr>
          <w:rFonts w:ascii="Times New Roman" w:hAnsi="Times New Roman" w:cs="Times New Roman"/>
          <w:lang w:val="en-GB" w:eastAsia="zh-CN"/>
        </w:rPr>
        <w:lastRenderedPageBreak/>
        <w:t>ground truth, and AtriaNet prediction</w:t>
      </w:r>
      <w:r w:rsidR="00DF1DEA" w:rsidRPr="00663D2D">
        <w:rPr>
          <w:rFonts w:ascii="Times New Roman" w:hAnsi="Times New Roman" w:cs="Times New Roman"/>
          <w:lang w:val="en-GB" w:eastAsia="zh-CN"/>
        </w:rPr>
        <w:t xml:space="preserve"> for comparison</w:t>
      </w:r>
      <w:r w:rsidR="0058267B" w:rsidRPr="00663D2D">
        <w:rPr>
          <w:rFonts w:ascii="Times New Roman" w:hAnsi="Times New Roman" w:cs="Times New Roman"/>
          <w:lang w:val="en-GB" w:eastAsia="zh-CN"/>
        </w:rPr>
        <w:t>.</w:t>
      </w:r>
      <w:r w:rsidR="00F7322F">
        <w:rPr>
          <w:rFonts w:ascii="Times New Roman" w:hAnsi="Times New Roman" w:cs="Times New Roman"/>
          <w:lang w:val="en-GB" w:eastAsia="zh-CN"/>
        </w:rPr>
        <w:t xml:space="preserve"> </w:t>
      </w:r>
      <w:r w:rsidR="00866CD5" w:rsidRPr="00663D2D">
        <w:rPr>
          <w:rFonts w:ascii="Times New Roman" w:hAnsi="Times New Roman" w:cs="Times New Roman"/>
          <w:b/>
          <w:bCs/>
          <w:lang w:val="en-GB" w:eastAsia="zh-CN"/>
        </w:rPr>
        <w:t>d</w:t>
      </w:r>
      <w:r w:rsidR="001F2697" w:rsidRPr="001F2697">
        <w:rPr>
          <w:rFonts w:ascii="Times New Roman" w:hAnsi="Times New Roman" w:cs="Times New Roman"/>
          <w:bCs/>
          <w:lang w:val="en-GB" w:eastAsia="zh-CN"/>
        </w:rPr>
        <w:t>,</w:t>
      </w:r>
      <w:r w:rsidR="00296268" w:rsidRPr="00663D2D">
        <w:rPr>
          <w:rFonts w:ascii="Times New Roman" w:hAnsi="Times New Roman" w:cs="Times New Roman"/>
          <w:lang w:val="en-GB" w:eastAsia="zh-CN"/>
        </w:rPr>
        <w:t xml:space="preserve"> Qualitative results from segmenting </w:t>
      </w:r>
      <w:r w:rsidR="009A051C">
        <w:rPr>
          <w:rFonts w:ascii="Times New Roman" w:hAnsi="Times New Roman" w:cs="Times New Roman"/>
          <w:lang w:val="en-GB" w:eastAsia="zh-CN"/>
        </w:rPr>
        <w:t>a representative</w:t>
      </w:r>
      <w:r w:rsidR="00296268" w:rsidRPr="00663D2D">
        <w:rPr>
          <w:rFonts w:ascii="Times New Roman" w:hAnsi="Times New Roman" w:cs="Times New Roman"/>
          <w:lang w:val="en-GB" w:eastAsia="zh-CN"/>
        </w:rPr>
        <w:t xml:space="preserve"> CE-MRI in 3D, </w:t>
      </w:r>
      <w:r w:rsidR="007D2478" w:rsidRPr="00663D2D">
        <w:rPr>
          <w:rFonts w:ascii="Times New Roman" w:hAnsi="Times New Roman" w:cs="Times New Roman"/>
          <w:lang w:val="en-GB" w:eastAsia="zh-CN"/>
        </w:rPr>
        <w:t>comparing</w:t>
      </w:r>
      <w:r w:rsidR="00296268" w:rsidRPr="00663D2D">
        <w:rPr>
          <w:rFonts w:ascii="Times New Roman" w:hAnsi="Times New Roman" w:cs="Times New Roman"/>
          <w:lang w:val="en-GB" w:eastAsia="zh-CN"/>
        </w:rPr>
        <w:t xml:space="preserve"> the ground truth, prediction, and surface to surface distance error map. </w:t>
      </w:r>
      <w:r w:rsidR="00CA326B">
        <w:rPr>
          <w:rFonts w:ascii="Times New Roman" w:hAnsi="Times New Roman" w:cs="Times New Roman"/>
          <w:b/>
          <w:bCs/>
          <w:lang w:val="en-GB" w:eastAsia="zh-CN"/>
        </w:rPr>
        <w:t>e</w:t>
      </w:r>
      <w:r w:rsidR="00CA326B" w:rsidRPr="00CA326B">
        <w:rPr>
          <w:rFonts w:ascii="Times New Roman" w:hAnsi="Times New Roman" w:cs="Times New Roman"/>
          <w:bCs/>
          <w:lang w:val="en-GB" w:eastAsia="zh-CN"/>
        </w:rPr>
        <w:t>,</w:t>
      </w:r>
      <w:r w:rsidR="00296268" w:rsidRPr="00663D2D">
        <w:rPr>
          <w:rFonts w:ascii="Times New Roman" w:hAnsi="Times New Roman" w:cs="Times New Roman"/>
          <w:lang w:val="en-GB" w:eastAsia="zh-CN"/>
        </w:rPr>
        <w:t xml:space="preserve"> Qualitative results </w:t>
      </w:r>
      <w:r w:rsidR="00F51E81">
        <w:rPr>
          <w:rFonts w:ascii="Times New Roman" w:hAnsi="Times New Roman" w:cs="Times New Roman"/>
          <w:lang w:val="en-GB" w:eastAsia="zh-CN"/>
        </w:rPr>
        <w:t>for</w:t>
      </w:r>
      <w:r w:rsidR="00296268" w:rsidRPr="00663D2D">
        <w:rPr>
          <w:rFonts w:ascii="Times New Roman" w:hAnsi="Times New Roman" w:cs="Times New Roman"/>
          <w:lang w:val="en-GB" w:eastAsia="zh-CN"/>
        </w:rPr>
        <w:t xml:space="preserve"> 2D CE-MRI segmentation</w:t>
      </w:r>
      <w:r w:rsidR="00E153B4" w:rsidRPr="00663D2D">
        <w:rPr>
          <w:rFonts w:ascii="Times New Roman" w:hAnsi="Times New Roman" w:cs="Times New Roman"/>
          <w:lang w:val="en-GB" w:eastAsia="zh-CN"/>
        </w:rPr>
        <w:t xml:space="preserve"> </w:t>
      </w:r>
      <w:r w:rsidR="00DF0B05">
        <w:rPr>
          <w:rFonts w:ascii="Times New Roman" w:hAnsi="Times New Roman" w:cs="Times New Roman"/>
          <w:lang w:val="en-GB" w:eastAsia="zh-CN"/>
        </w:rPr>
        <w:t xml:space="preserve">for the same patient in </w:t>
      </w:r>
      <w:r w:rsidR="00477804">
        <w:rPr>
          <w:rFonts w:ascii="Times New Roman" w:hAnsi="Times New Roman" w:cs="Times New Roman"/>
          <w:lang w:val="en-GB" w:eastAsia="zh-CN"/>
        </w:rPr>
        <w:t>(</w:t>
      </w:r>
      <w:r w:rsidR="00DF0B05" w:rsidRPr="00DF0B05">
        <w:rPr>
          <w:rFonts w:ascii="Times New Roman" w:hAnsi="Times New Roman" w:cs="Times New Roman"/>
          <w:b/>
          <w:bCs/>
          <w:lang w:val="en-GB" w:eastAsia="zh-CN"/>
        </w:rPr>
        <w:t>d</w:t>
      </w:r>
      <w:r w:rsidR="00477804" w:rsidRPr="00477804">
        <w:rPr>
          <w:rFonts w:ascii="Times New Roman" w:hAnsi="Times New Roman" w:cs="Times New Roman"/>
          <w:lang w:val="en-GB" w:eastAsia="zh-CN"/>
        </w:rPr>
        <w:t>)</w:t>
      </w:r>
      <w:r w:rsidR="0054084F">
        <w:rPr>
          <w:rFonts w:ascii="Times New Roman" w:hAnsi="Times New Roman" w:cs="Times New Roman"/>
          <w:b/>
          <w:bCs/>
          <w:lang w:val="en-GB" w:eastAsia="zh-CN"/>
        </w:rPr>
        <w:t xml:space="preserve"> </w:t>
      </w:r>
      <w:r w:rsidR="0054084F">
        <w:rPr>
          <w:rFonts w:ascii="Times New Roman" w:hAnsi="Times New Roman" w:cs="Times New Roman"/>
          <w:lang w:val="en-GB" w:eastAsia="zh-CN"/>
        </w:rPr>
        <w:t>at representative slices</w:t>
      </w:r>
      <w:r w:rsidR="00296268" w:rsidRPr="00663D2D">
        <w:rPr>
          <w:rFonts w:ascii="Times New Roman" w:hAnsi="Times New Roman" w:cs="Times New Roman"/>
          <w:lang w:val="en-GB" w:eastAsia="zh-CN"/>
        </w:rPr>
        <w:t xml:space="preserve">. Each column represents </w:t>
      </w:r>
      <w:r w:rsidR="007348FC" w:rsidRPr="00663D2D">
        <w:rPr>
          <w:rFonts w:ascii="Times New Roman" w:hAnsi="Times New Roman" w:cs="Times New Roman"/>
          <w:lang w:val="en-GB" w:eastAsia="zh-CN"/>
        </w:rPr>
        <w:t>the same</w:t>
      </w:r>
      <w:r w:rsidR="00296268" w:rsidRPr="00663D2D">
        <w:rPr>
          <w:rFonts w:ascii="Times New Roman" w:hAnsi="Times New Roman" w:cs="Times New Roman"/>
          <w:lang w:val="en-GB" w:eastAsia="zh-CN"/>
        </w:rPr>
        <w:t xml:space="preserve"> </w:t>
      </w:r>
      <w:r w:rsidR="00C77602">
        <w:rPr>
          <w:rFonts w:ascii="Times New Roman" w:hAnsi="Times New Roman" w:cs="Times New Roman"/>
          <w:lang w:val="en-GB" w:eastAsia="zh-CN"/>
        </w:rPr>
        <w:t>slice sample</w:t>
      </w:r>
      <w:r w:rsidR="00296268" w:rsidRPr="00663D2D">
        <w:rPr>
          <w:rFonts w:ascii="Times New Roman" w:hAnsi="Times New Roman" w:cs="Times New Roman"/>
          <w:lang w:val="en-GB" w:eastAsia="zh-CN"/>
        </w:rPr>
        <w:t xml:space="preserve"> </w:t>
      </w:r>
      <w:r w:rsidR="0026463A">
        <w:rPr>
          <w:rFonts w:ascii="Times New Roman" w:hAnsi="Times New Roman" w:cs="Times New Roman"/>
          <w:lang w:val="en-GB" w:eastAsia="zh-CN"/>
        </w:rPr>
        <w:t>and</w:t>
      </w:r>
      <w:r w:rsidR="00296268" w:rsidRPr="00663D2D">
        <w:rPr>
          <w:rFonts w:ascii="Times New Roman" w:hAnsi="Times New Roman" w:cs="Times New Roman"/>
          <w:lang w:val="en-GB" w:eastAsia="zh-CN"/>
        </w:rPr>
        <w:t xml:space="preserve"> each row represents the raw CE-</w:t>
      </w:r>
      <w:r w:rsidR="00205E74">
        <w:rPr>
          <w:rFonts w:ascii="Times New Roman" w:hAnsi="Times New Roman" w:cs="Times New Roman"/>
          <w:lang w:val="en-GB" w:eastAsia="zh-CN"/>
        </w:rPr>
        <w:t>M</w:t>
      </w:r>
      <w:r w:rsidR="00296268" w:rsidRPr="00663D2D">
        <w:rPr>
          <w:rFonts w:ascii="Times New Roman" w:hAnsi="Times New Roman" w:cs="Times New Roman"/>
          <w:lang w:val="en-GB" w:eastAsia="zh-CN"/>
        </w:rPr>
        <w:t>RI</w:t>
      </w:r>
      <w:r w:rsidR="00CB39A0" w:rsidRPr="00663D2D">
        <w:rPr>
          <w:rFonts w:ascii="Times New Roman" w:hAnsi="Times New Roman" w:cs="Times New Roman"/>
          <w:lang w:val="en-GB" w:eastAsia="zh-CN"/>
        </w:rPr>
        <w:t>s</w:t>
      </w:r>
      <w:r w:rsidR="00296268" w:rsidRPr="00663D2D">
        <w:rPr>
          <w:rFonts w:ascii="Times New Roman" w:hAnsi="Times New Roman" w:cs="Times New Roman"/>
          <w:lang w:val="en-GB" w:eastAsia="zh-CN"/>
        </w:rPr>
        <w:t>, ground truth, and prediction.</w:t>
      </w:r>
      <w:r w:rsidR="004D1392" w:rsidRPr="00663D2D">
        <w:rPr>
          <w:rFonts w:ascii="Times New Roman" w:hAnsi="Times New Roman" w:cs="Times New Roman"/>
          <w:lang w:val="en-GB" w:eastAsia="zh-CN"/>
        </w:rPr>
        <w:t xml:space="preserve"> The spatial position of each CE-MRI slice is labelled for each sample.</w:t>
      </w:r>
      <w:r w:rsidR="00B93405" w:rsidRPr="00663D2D">
        <w:rPr>
          <w:rFonts w:ascii="Times New Roman" w:hAnsi="Times New Roman" w:cs="Times New Roman"/>
          <w:lang w:val="en-GB" w:eastAsia="zh-CN"/>
        </w:rPr>
        <w:t xml:space="preserve"> AO, aorta; LV, left ventricle; </w:t>
      </w:r>
      <w:r w:rsidR="00B85C70">
        <w:rPr>
          <w:rFonts w:ascii="Times New Roman" w:hAnsi="Times New Roman" w:cs="Times New Roman"/>
          <w:lang w:val="en-GB" w:eastAsia="zh-CN"/>
        </w:rPr>
        <w:t xml:space="preserve">LAA, left atrial appendage; </w:t>
      </w:r>
      <w:r w:rsidR="00B93405" w:rsidRPr="00663D2D">
        <w:rPr>
          <w:rFonts w:ascii="Times New Roman" w:hAnsi="Times New Roman" w:cs="Times New Roman"/>
          <w:lang w:val="en-GB" w:eastAsia="zh-CN"/>
        </w:rPr>
        <w:t>MV, mitral valve; PV, pulmonary vein; RV, right ventricle; TV, tricuspid valve</w:t>
      </w:r>
      <w:r w:rsidR="000F408A" w:rsidRPr="00663D2D">
        <w:rPr>
          <w:rFonts w:ascii="Times New Roman" w:hAnsi="Times New Roman" w:cs="Times New Roman"/>
          <w:lang w:val="en-GB" w:eastAsia="zh-CN"/>
        </w:rPr>
        <w:t>.</w:t>
      </w:r>
    </w:p>
    <w:p w14:paraId="0E850D7A" w14:textId="39302DB3" w:rsidR="007B0E55" w:rsidRPr="00663D2D" w:rsidRDefault="007B0E55" w:rsidP="00D937DA">
      <w:pPr>
        <w:spacing w:after="0" w:line="240" w:lineRule="auto"/>
        <w:jc w:val="both"/>
      </w:pPr>
    </w:p>
    <w:p w14:paraId="0855EFEB" w14:textId="56EDF2D3" w:rsidR="000C7CF4" w:rsidRPr="00663D2D" w:rsidRDefault="00285437" w:rsidP="00D937DA">
      <w:pPr>
        <w:spacing w:after="0" w:line="240" w:lineRule="auto"/>
        <w:jc w:val="both"/>
      </w:pPr>
      <w:r>
        <w:rPr>
          <w:noProof/>
          <w:lang w:val="en-NZ" w:eastAsia="en-NZ"/>
        </w:rPr>
        <w:drawing>
          <wp:inline distT="0" distB="0" distL="0" distR="0" wp14:anchorId="52A5E3AE" wp14:editId="37DA90B3">
            <wp:extent cx="5267325" cy="609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6096000"/>
                    </a:xfrm>
                    <a:prstGeom prst="rect">
                      <a:avLst/>
                    </a:prstGeom>
                    <a:noFill/>
                    <a:ln>
                      <a:noFill/>
                    </a:ln>
                  </pic:spPr>
                </pic:pic>
              </a:graphicData>
            </a:graphic>
          </wp:inline>
        </w:drawing>
      </w:r>
    </w:p>
    <w:p w14:paraId="2162CA9A" w14:textId="1183A394" w:rsidR="007B0E55" w:rsidRPr="00663D2D" w:rsidRDefault="007B0E55" w:rsidP="00D937DA">
      <w:pPr>
        <w:spacing w:after="0" w:line="240" w:lineRule="auto"/>
        <w:jc w:val="both"/>
        <w:rPr>
          <w:lang w:val="en-GB"/>
        </w:rPr>
      </w:pPr>
      <w:r w:rsidRPr="00663D2D">
        <w:rPr>
          <w:rFonts w:ascii="Times New Roman" w:hAnsi="Times New Roman" w:cs="Times New Roman"/>
          <w:b/>
          <w:bCs/>
          <w:lang w:val="en-GB" w:eastAsia="zh-CN"/>
        </w:rPr>
        <w:t xml:space="preserve">Fig. 3 </w:t>
      </w:r>
      <w:r w:rsidR="00A4250B">
        <w:rPr>
          <w:rFonts w:ascii="Times New Roman" w:hAnsi="Times New Roman" w:cs="Times New Roman"/>
          <w:b/>
          <w:bCs/>
          <w:lang w:val="en-GB" w:eastAsia="zh-CN"/>
        </w:rPr>
        <w:t xml:space="preserve">| </w:t>
      </w:r>
      <w:r w:rsidR="0074403D">
        <w:rPr>
          <w:rFonts w:ascii="Times New Roman" w:hAnsi="Times New Roman" w:cs="Times New Roman"/>
          <w:b/>
          <w:bCs/>
          <w:lang w:val="en-GB" w:eastAsia="zh-CN"/>
        </w:rPr>
        <w:t xml:space="preserve">The accuracy of </w:t>
      </w:r>
      <w:r w:rsidR="001E37A4">
        <w:rPr>
          <w:rFonts w:ascii="Times New Roman" w:hAnsi="Times New Roman" w:cs="Times New Roman"/>
          <w:b/>
          <w:bCs/>
          <w:lang w:val="en-GB" w:eastAsia="zh-CN"/>
        </w:rPr>
        <w:t xml:space="preserve">AtriaNet for </w:t>
      </w:r>
      <w:r w:rsidR="0074403D">
        <w:rPr>
          <w:rFonts w:ascii="Times New Roman" w:hAnsi="Times New Roman" w:cs="Times New Roman"/>
          <w:b/>
          <w:bCs/>
          <w:lang w:val="en-GB" w:eastAsia="zh-CN"/>
        </w:rPr>
        <w:t>a</w:t>
      </w:r>
      <w:r w:rsidR="001A3A82" w:rsidRPr="00663D2D">
        <w:rPr>
          <w:rFonts w:ascii="Times New Roman" w:hAnsi="Times New Roman" w:cs="Times New Roman"/>
          <w:b/>
          <w:bCs/>
          <w:lang w:val="en-GB" w:eastAsia="zh-CN"/>
        </w:rPr>
        <w:t xml:space="preserve">trial </w:t>
      </w:r>
      <w:r w:rsidR="0074403D">
        <w:rPr>
          <w:rFonts w:ascii="Times New Roman" w:hAnsi="Times New Roman" w:cs="Times New Roman"/>
          <w:b/>
          <w:bCs/>
          <w:lang w:val="en-GB" w:eastAsia="zh-CN"/>
        </w:rPr>
        <w:t xml:space="preserve">measurement </w:t>
      </w:r>
      <w:r w:rsidR="001E37A4">
        <w:rPr>
          <w:rFonts w:ascii="Times New Roman" w:hAnsi="Times New Roman" w:cs="Times New Roman"/>
          <w:b/>
          <w:bCs/>
          <w:lang w:val="en-GB" w:eastAsia="zh-CN"/>
        </w:rPr>
        <w:t>calculation</w:t>
      </w:r>
      <w:r w:rsidR="0074403D">
        <w:rPr>
          <w:rFonts w:ascii="Times New Roman" w:hAnsi="Times New Roman" w:cs="Times New Roman"/>
          <w:b/>
          <w:bCs/>
          <w:lang w:val="en-GB" w:eastAsia="zh-CN"/>
        </w:rPr>
        <w:t xml:space="preserve"> </w:t>
      </w:r>
      <w:r w:rsidR="006203E8">
        <w:rPr>
          <w:rFonts w:ascii="Times New Roman" w:hAnsi="Times New Roman" w:cs="Times New Roman"/>
          <w:b/>
          <w:bCs/>
          <w:lang w:val="en-GB" w:eastAsia="zh-CN"/>
        </w:rPr>
        <w:t>from</w:t>
      </w:r>
      <w:r w:rsidR="0074403D">
        <w:rPr>
          <w:rFonts w:ascii="Times New Roman" w:hAnsi="Times New Roman" w:cs="Times New Roman"/>
          <w:b/>
          <w:bCs/>
          <w:lang w:val="en-GB" w:eastAsia="zh-CN"/>
        </w:rPr>
        <w:t xml:space="preserve"> 2D cine-magnetic resonance imaging (MRI) and 3D contrast-enhanced (CE)-MRI</w:t>
      </w:r>
      <w:r w:rsidR="00350DE7">
        <w:rPr>
          <w:rFonts w:ascii="Times New Roman" w:hAnsi="Times New Roman" w:cs="Times New Roman"/>
          <w:b/>
          <w:bCs/>
          <w:lang w:val="en-GB" w:eastAsia="zh-CN"/>
        </w:rPr>
        <w:t>, and clinical validation using clinical echocardiography</w:t>
      </w:r>
      <w:r w:rsidR="001A3A82" w:rsidRPr="00663D2D">
        <w:rPr>
          <w:rFonts w:ascii="Times New Roman" w:hAnsi="Times New Roman" w:cs="Times New Roman"/>
          <w:b/>
          <w:bCs/>
          <w:lang w:val="en-GB" w:eastAsia="zh-CN"/>
        </w:rPr>
        <w:t xml:space="preserve">. </w:t>
      </w:r>
      <w:r w:rsidR="001A3A82" w:rsidRPr="00663D2D">
        <w:rPr>
          <w:rFonts w:ascii="Times New Roman" w:hAnsi="Times New Roman" w:cs="Times New Roman"/>
          <w:lang w:val="en-GB" w:eastAsia="zh-CN"/>
        </w:rPr>
        <w:t>Quantitative results for the percentage accuracy of estimating the left and right atrial (LA/RA) diameter and volume from</w:t>
      </w:r>
      <w:r w:rsidR="00040F3F" w:rsidRPr="00040F3F">
        <w:rPr>
          <w:rFonts w:ascii="Times New Roman" w:hAnsi="Times New Roman" w:cs="Times New Roman"/>
          <w:b/>
          <w:bCs/>
          <w:lang w:val="en-GB" w:eastAsia="zh-CN"/>
        </w:rPr>
        <w:t xml:space="preserve"> </w:t>
      </w:r>
      <w:r w:rsidR="00040F3F" w:rsidRPr="00663D2D">
        <w:rPr>
          <w:rFonts w:ascii="Times New Roman" w:hAnsi="Times New Roman" w:cs="Times New Roman"/>
          <w:b/>
          <w:bCs/>
          <w:lang w:val="en-GB" w:eastAsia="zh-CN"/>
        </w:rPr>
        <w:t>a</w:t>
      </w:r>
      <w:r w:rsidR="00040F3F" w:rsidRPr="00FB340B">
        <w:rPr>
          <w:rFonts w:ascii="Times New Roman" w:hAnsi="Times New Roman" w:cs="Times New Roman"/>
          <w:lang w:val="en-GB" w:eastAsia="zh-CN"/>
        </w:rPr>
        <w:t>,</w:t>
      </w:r>
      <w:r w:rsidR="001A3A82" w:rsidRPr="00663D2D">
        <w:rPr>
          <w:rFonts w:ascii="Times New Roman" w:hAnsi="Times New Roman" w:cs="Times New Roman"/>
          <w:lang w:val="en-GB" w:eastAsia="zh-CN"/>
        </w:rPr>
        <w:t xml:space="preserve"> </w:t>
      </w:r>
      <w:r w:rsidR="008C23A5">
        <w:rPr>
          <w:rFonts w:ascii="Times New Roman" w:hAnsi="Times New Roman" w:cs="Times New Roman"/>
          <w:lang w:val="en-GB" w:eastAsia="zh-CN"/>
        </w:rPr>
        <w:t>cine-MRIs</w:t>
      </w:r>
      <w:r w:rsidR="001A3A82" w:rsidRPr="00663D2D">
        <w:rPr>
          <w:rFonts w:ascii="Times New Roman" w:hAnsi="Times New Roman" w:cs="Times New Roman"/>
          <w:lang w:val="en-GB" w:eastAsia="zh-CN"/>
        </w:rPr>
        <w:t xml:space="preserve"> and </w:t>
      </w:r>
      <w:r w:rsidR="00040F3F" w:rsidRPr="00663D2D">
        <w:rPr>
          <w:rFonts w:ascii="Times New Roman" w:hAnsi="Times New Roman" w:cs="Times New Roman"/>
          <w:b/>
          <w:bCs/>
          <w:lang w:val="en-GB" w:eastAsia="zh-CN"/>
        </w:rPr>
        <w:t>b</w:t>
      </w:r>
      <w:r w:rsidR="00040F3F" w:rsidRPr="001F2697">
        <w:rPr>
          <w:rFonts w:ascii="Times New Roman" w:hAnsi="Times New Roman" w:cs="Times New Roman"/>
          <w:bCs/>
          <w:lang w:val="en-GB" w:eastAsia="zh-CN"/>
        </w:rPr>
        <w:t>,</w:t>
      </w:r>
      <w:r w:rsidR="00577D85">
        <w:rPr>
          <w:rFonts w:ascii="Times New Roman" w:hAnsi="Times New Roman" w:cs="Times New Roman"/>
          <w:bCs/>
          <w:lang w:val="en-GB" w:eastAsia="zh-CN"/>
        </w:rPr>
        <w:t xml:space="preserve"> </w:t>
      </w:r>
      <w:r w:rsidR="008C23A5">
        <w:rPr>
          <w:rFonts w:ascii="Times New Roman" w:hAnsi="Times New Roman" w:cs="Times New Roman"/>
          <w:lang w:val="en-GB" w:eastAsia="zh-CN"/>
        </w:rPr>
        <w:t>CE</w:t>
      </w:r>
      <w:r w:rsidR="001A3A82" w:rsidRPr="00663D2D">
        <w:rPr>
          <w:rFonts w:ascii="Times New Roman" w:hAnsi="Times New Roman" w:cs="Times New Roman"/>
          <w:lang w:val="en-GB" w:eastAsia="zh-CN"/>
        </w:rPr>
        <w:t xml:space="preserve">-MRIs. </w:t>
      </w:r>
      <w:r w:rsidR="0093597C" w:rsidRPr="00663D2D">
        <w:rPr>
          <w:rFonts w:ascii="Times New Roman" w:hAnsi="Times New Roman" w:cs="Times New Roman"/>
          <w:b/>
          <w:bCs/>
          <w:lang w:val="en-GB" w:eastAsia="zh-CN"/>
        </w:rPr>
        <w:t>c</w:t>
      </w:r>
      <w:r w:rsidR="001F2697" w:rsidRPr="001F2697">
        <w:rPr>
          <w:rFonts w:ascii="Times New Roman" w:hAnsi="Times New Roman" w:cs="Times New Roman"/>
          <w:bCs/>
          <w:lang w:val="en-GB" w:eastAsia="zh-CN"/>
        </w:rPr>
        <w:t>,</w:t>
      </w:r>
      <w:r w:rsidR="0093597C" w:rsidRPr="00663D2D">
        <w:rPr>
          <w:rFonts w:ascii="Times New Roman" w:hAnsi="Times New Roman" w:cs="Times New Roman"/>
          <w:lang w:val="en-GB" w:eastAsia="zh-CN"/>
        </w:rPr>
        <w:t xml:space="preserve"> Correlation of </w:t>
      </w:r>
      <w:r w:rsidR="0035500E" w:rsidRPr="00663D2D">
        <w:rPr>
          <w:rFonts w:ascii="Times New Roman" w:hAnsi="Times New Roman" w:cs="Times New Roman"/>
          <w:lang w:val="en-GB" w:eastAsia="zh-CN"/>
        </w:rPr>
        <w:t>the LA and RA areas calculated from clinical assessment of echocardiography scans and computed automatically by AtriaNet</w:t>
      </w:r>
      <w:r w:rsidR="00515B10">
        <w:rPr>
          <w:rFonts w:ascii="Times New Roman" w:hAnsi="Times New Roman" w:cs="Times New Roman"/>
          <w:lang w:val="en-GB" w:eastAsia="zh-CN"/>
        </w:rPr>
        <w:t xml:space="preserve"> from the </w:t>
      </w:r>
      <w:r w:rsidR="00515B10">
        <w:rPr>
          <w:rFonts w:ascii="Times New Roman" w:hAnsi="Times New Roman" w:cs="Times New Roman"/>
          <w:lang w:val="en-GB" w:eastAsia="zh-CN"/>
        </w:rPr>
        <w:lastRenderedPageBreak/>
        <w:t>CE-MRIs</w:t>
      </w:r>
      <w:r w:rsidR="0035500E" w:rsidRPr="00663D2D">
        <w:rPr>
          <w:rFonts w:ascii="Times New Roman" w:hAnsi="Times New Roman" w:cs="Times New Roman"/>
          <w:lang w:val="en-GB" w:eastAsia="zh-CN"/>
        </w:rPr>
        <w:t xml:space="preserve">. The linear regression line is shown with </w:t>
      </w:r>
      <w:r w:rsidR="004B50C5">
        <w:rPr>
          <w:rFonts w:ascii="Times New Roman" w:hAnsi="Times New Roman" w:cs="Times New Roman"/>
          <w:lang w:val="en-GB" w:eastAsia="zh-CN"/>
        </w:rPr>
        <w:t>a</w:t>
      </w:r>
      <w:r w:rsidR="0035500E" w:rsidRPr="00663D2D">
        <w:rPr>
          <w:rFonts w:ascii="Times New Roman" w:hAnsi="Times New Roman" w:cs="Times New Roman"/>
          <w:lang w:val="en-GB" w:eastAsia="zh-CN"/>
        </w:rPr>
        <w:t xml:space="preserve"> standard error shadow. The correlation coefficients and statistical significance level is also shown.</w:t>
      </w:r>
    </w:p>
    <w:p w14:paraId="260D7B3B" w14:textId="77777777" w:rsidR="007B0E55" w:rsidRPr="00663D2D" w:rsidRDefault="007B0E55" w:rsidP="007B0E55">
      <w:pPr>
        <w:spacing w:after="0" w:line="240" w:lineRule="auto"/>
        <w:rPr>
          <w:noProof/>
          <w:lang w:val="en-GB" w:eastAsia="zh-CN"/>
        </w:rPr>
      </w:pPr>
    </w:p>
    <w:p w14:paraId="6E3D4E96" w14:textId="694DDD93" w:rsidR="007B0E55" w:rsidRPr="00663D2D" w:rsidRDefault="007C5C5A" w:rsidP="007B0E55">
      <w:pPr>
        <w:spacing w:after="0" w:line="240" w:lineRule="auto"/>
      </w:pPr>
      <w:r>
        <w:rPr>
          <w:noProof/>
          <w:lang w:val="en-NZ" w:eastAsia="en-NZ"/>
        </w:rPr>
        <w:drawing>
          <wp:inline distT="0" distB="0" distL="0" distR="0" wp14:anchorId="7A15D22F" wp14:editId="5C6D5474">
            <wp:extent cx="5267325" cy="6867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6867525"/>
                    </a:xfrm>
                    <a:prstGeom prst="rect">
                      <a:avLst/>
                    </a:prstGeom>
                    <a:noFill/>
                    <a:ln>
                      <a:noFill/>
                    </a:ln>
                  </pic:spPr>
                </pic:pic>
              </a:graphicData>
            </a:graphic>
          </wp:inline>
        </w:drawing>
      </w:r>
    </w:p>
    <w:p w14:paraId="3D6933CA" w14:textId="5A3BB1D5" w:rsidR="007B0E55" w:rsidRPr="00663D2D" w:rsidRDefault="007B0E55" w:rsidP="00E153B4">
      <w:pPr>
        <w:spacing w:after="0" w:line="240" w:lineRule="auto"/>
        <w:jc w:val="both"/>
        <w:rPr>
          <w:rFonts w:ascii="Times New Roman" w:hAnsi="Times New Roman" w:cs="Times New Roman"/>
          <w:lang w:val="en-GB" w:eastAsia="zh-CN"/>
        </w:rPr>
      </w:pPr>
      <w:r w:rsidRPr="00663D2D">
        <w:rPr>
          <w:rFonts w:ascii="Times New Roman" w:hAnsi="Times New Roman" w:cs="Times New Roman"/>
          <w:b/>
          <w:bCs/>
          <w:lang w:val="en-GB" w:eastAsia="zh-CN"/>
        </w:rPr>
        <w:t>Fig. 4</w:t>
      </w:r>
      <w:r w:rsidR="00FF4523" w:rsidRPr="00663D2D">
        <w:rPr>
          <w:rFonts w:ascii="Times New Roman" w:hAnsi="Times New Roman" w:cs="Times New Roman"/>
          <w:b/>
          <w:bCs/>
          <w:lang w:val="en-GB" w:eastAsia="zh-CN"/>
        </w:rPr>
        <w:t xml:space="preserve"> </w:t>
      </w:r>
      <w:r w:rsidR="00A4250B">
        <w:rPr>
          <w:rFonts w:ascii="Times New Roman" w:hAnsi="Times New Roman" w:cs="Times New Roman"/>
          <w:b/>
          <w:bCs/>
          <w:lang w:val="en-GB" w:eastAsia="zh-CN"/>
        </w:rPr>
        <w:t xml:space="preserve">| </w:t>
      </w:r>
      <w:r w:rsidR="00350DE7">
        <w:rPr>
          <w:rFonts w:ascii="Times New Roman" w:hAnsi="Times New Roman" w:cs="Times New Roman"/>
          <w:b/>
          <w:bCs/>
          <w:lang w:val="en-GB" w:eastAsia="zh-CN"/>
        </w:rPr>
        <w:t>Evaluation and visualization of the wa</w:t>
      </w:r>
      <w:r w:rsidR="00FF4523" w:rsidRPr="00663D2D">
        <w:rPr>
          <w:rFonts w:ascii="Times New Roman" w:hAnsi="Times New Roman" w:cs="Times New Roman"/>
          <w:b/>
          <w:bCs/>
          <w:lang w:val="en-GB" w:eastAsia="zh-CN"/>
        </w:rPr>
        <w:t xml:space="preserve">ll thickness estimation </w:t>
      </w:r>
      <w:r w:rsidR="00350DE7">
        <w:rPr>
          <w:rFonts w:ascii="Times New Roman" w:hAnsi="Times New Roman" w:cs="Times New Roman"/>
          <w:b/>
          <w:bCs/>
          <w:lang w:val="en-GB" w:eastAsia="zh-CN"/>
        </w:rPr>
        <w:t>accuracy</w:t>
      </w:r>
      <w:r w:rsidR="00FF4523" w:rsidRPr="00663D2D">
        <w:rPr>
          <w:rFonts w:ascii="Times New Roman" w:hAnsi="Times New Roman" w:cs="Times New Roman"/>
          <w:b/>
          <w:bCs/>
          <w:lang w:val="en-GB" w:eastAsia="zh-CN"/>
        </w:rPr>
        <w:t xml:space="preserve"> of AtriaNet</w:t>
      </w:r>
      <w:r w:rsidR="00D163F6">
        <w:rPr>
          <w:rFonts w:ascii="Times New Roman" w:hAnsi="Times New Roman" w:cs="Times New Roman"/>
          <w:b/>
          <w:bCs/>
          <w:lang w:val="en-GB" w:eastAsia="zh-CN"/>
        </w:rPr>
        <w:t xml:space="preserve"> on 3D contrast-enhanced </w:t>
      </w:r>
      <w:r w:rsidR="00621442">
        <w:rPr>
          <w:rFonts w:ascii="Times New Roman" w:hAnsi="Times New Roman" w:cs="Times New Roman"/>
          <w:b/>
          <w:bCs/>
          <w:lang w:val="en-GB" w:eastAsia="zh-CN"/>
        </w:rPr>
        <w:t xml:space="preserve">magnetic resonance imaging </w:t>
      </w:r>
      <w:r w:rsidR="00D163F6">
        <w:rPr>
          <w:rFonts w:ascii="Times New Roman" w:hAnsi="Times New Roman" w:cs="Times New Roman"/>
          <w:b/>
          <w:bCs/>
          <w:lang w:val="en-GB" w:eastAsia="zh-CN"/>
        </w:rPr>
        <w:t>(CE-MRI</w:t>
      </w:r>
      <w:r w:rsidR="00621442">
        <w:rPr>
          <w:rFonts w:ascii="Times New Roman" w:hAnsi="Times New Roman" w:cs="Times New Roman"/>
          <w:b/>
          <w:bCs/>
          <w:lang w:val="en-GB" w:eastAsia="zh-CN"/>
        </w:rPr>
        <w:t>)</w:t>
      </w:r>
      <w:r w:rsidR="00FF4523" w:rsidRPr="00663D2D">
        <w:rPr>
          <w:rFonts w:ascii="Times New Roman" w:hAnsi="Times New Roman" w:cs="Times New Roman"/>
          <w:b/>
          <w:bCs/>
          <w:lang w:val="en-GB" w:eastAsia="zh-CN"/>
        </w:rPr>
        <w:t xml:space="preserve">. </w:t>
      </w:r>
      <w:r w:rsidR="00CB39A0" w:rsidRPr="00663D2D">
        <w:rPr>
          <w:rFonts w:ascii="Times New Roman" w:hAnsi="Times New Roman" w:cs="Times New Roman"/>
          <w:b/>
          <w:bCs/>
          <w:lang w:val="en-GB" w:eastAsia="zh-CN"/>
        </w:rPr>
        <w:t>a</w:t>
      </w:r>
      <w:r w:rsidR="001F2697" w:rsidRPr="001F2697">
        <w:rPr>
          <w:rFonts w:ascii="Times New Roman" w:hAnsi="Times New Roman" w:cs="Times New Roman"/>
          <w:bCs/>
          <w:lang w:val="en-GB" w:eastAsia="zh-CN"/>
        </w:rPr>
        <w:t>,</w:t>
      </w:r>
      <w:r w:rsidR="00CB39A0" w:rsidRPr="00663D2D">
        <w:rPr>
          <w:rFonts w:ascii="Times New Roman" w:hAnsi="Times New Roman" w:cs="Times New Roman"/>
          <w:lang w:val="en-GB" w:eastAsia="zh-CN"/>
        </w:rPr>
        <w:t xml:space="preserve"> Quantitative </w:t>
      </w:r>
      <w:r w:rsidR="007D2478" w:rsidRPr="00663D2D">
        <w:rPr>
          <w:rFonts w:ascii="Times New Roman" w:hAnsi="Times New Roman" w:cs="Times New Roman"/>
          <w:lang w:val="en-GB" w:eastAsia="zh-CN"/>
        </w:rPr>
        <w:t xml:space="preserve">results for estimating the </w:t>
      </w:r>
      <w:r w:rsidR="00E153B4" w:rsidRPr="00663D2D">
        <w:rPr>
          <w:rFonts w:ascii="Times New Roman" w:hAnsi="Times New Roman" w:cs="Times New Roman"/>
          <w:lang w:val="en-GB" w:eastAsia="zh-CN"/>
        </w:rPr>
        <w:t xml:space="preserve">left and right atrial (LA/RA) </w:t>
      </w:r>
      <w:r w:rsidR="007D2478" w:rsidRPr="00663D2D">
        <w:rPr>
          <w:rFonts w:ascii="Times New Roman" w:hAnsi="Times New Roman" w:cs="Times New Roman"/>
          <w:lang w:val="en-GB" w:eastAsia="zh-CN"/>
        </w:rPr>
        <w:t xml:space="preserve">wall thickness from the CE-MRIs measured in the mean wall thickness accuracy. </w:t>
      </w:r>
      <w:r w:rsidR="003F1F0A">
        <w:rPr>
          <w:rFonts w:ascii="Times New Roman" w:hAnsi="Times New Roman" w:cs="Times New Roman"/>
          <w:b/>
          <w:lang w:val="en-GB"/>
        </w:rPr>
        <w:t>b</w:t>
      </w:r>
      <w:r w:rsidR="001F2697" w:rsidRPr="001F2697">
        <w:rPr>
          <w:rFonts w:ascii="Times New Roman" w:hAnsi="Times New Roman" w:cs="Times New Roman"/>
          <w:bCs/>
          <w:lang w:val="en-GB" w:eastAsia="zh-CN"/>
        </w:rPr>
        <w:t>,</w:t>
      </w:r>
      <w:r w:rsidR="003F1F0A" w:rsidRPr="00663D2D">
        <w:rPr>
          <w:rFonts w:ascii="Times New Roman" w:hAnsi="Times New Roman" w:cs="Times New Roman"/>
          <w:bCs/>
          <w:lang w:val="en-GB"/>
        </w:rPr>
        <w:t xml:space="preserve"> Comparison of the speed of the traditional method versus our proposed AtriaNet for wall thickness estimation.</w:t>
      </w:r>
      <w:r w:rsidR="005D08A9">
        <w:rPr>
          <w:rFonts w:ascii="Times New Roman" w:hAnsi="Times New Roman" w:cs="Times New Roman"/>
          <w:bCs/>
          <w:lang w:val="en-GB"/>
        </w:rPr>
        <w:t xml:space="preserve"> The x-axis is </w:t>
      </w:r>
      <w:r w:rsidR="0011709B">
        <w:rPr>
          <w:rFonts w:ascii="Times New Roman" w:hAnsi="Times New Roman" w:cs="Times New Roman"/>
          <w:bCs/>
          <w:lang w:val="en-GB"/>
        </w:rPr>
        <w:t>displayed</w:t>
      </w:r>
      <w:r w:rsidR="005D08A9">
        <w:rPr>
          <w:rFonts w:ascii="Times New Roman" w:hAnsi="Times New Roman" w:cs="Times New Roman"/>
          <w:bCs/>
          <w:lang w:val="en-GB"/>
        </w:rPr>
        <w:t xml:space="preserve"> in logarithmic scale.</w:t>
      </w:r>
      <w:r w:rsidR="003F1F0A">
        <w:rPr>
          <w:rFonts w:ascii="Times New Roman" w:hAnsi="Times New Roman" w:cs="Times New Roman"/>
          <w:bCs/>
          <w:lang w:val="en-GB"/>
        </w:rPr>
        <w:t xml:space="preserve"> </w:t>
      </w:r>
      <w:r w:rsidR="003F1F0A">
        <w:rPr>
          <w:rFonts w:ascii="Times New Roman" w:hAnsi="Times New Roman" w:cs="Times New Roman"/>
          <w:b/>
          <w:bCs/>
          <w:lang w:val="en-GB" w:eastAsia="zh-CN"/>
        </w:rPr>
        <w:t>c</w:t>
      </w:r>
      <w:r w:rsidR="002B743E" w:rsidRPr="001F2697">
        <w:rPr>
          <w:rFonts w:ascii="Times New Roman" w:hAnsi="Times New Roman" w:cs="Times New Roman"/>
          <w:bCs/>
          <w:lang w:val="en-GB" w:eastAsia="zh-CN"/>
        </w:rPr>
        <w:t>,</w:t>
      </w:r>
      <w:r w:rsidR="007D2478" w:rsidRPr="00663D2D">
        <w:rPr>
          <w:rFonts w:ascii="Times New Roman" w:hAnsi="Times New Roman" w:cs="Times New Roman"/>
          <w:lang w:val="en-GB" w:eastAsia="zh-CN"/>
        </w:rPr>
        <w:t xml:space="preserve"> </w:t>
      </w:r>
      <w:r w:rsidR="00FD2FAC" w:rsidRPr="00663D2D">
        <w:rPr>
          <w:rFonts w:ascii="Times New Roman" w:hAnsi="Times New Roman" w:cs="Times New Roman"/>
          <w:lang w:val="en-GB" w:eastAsia="zh-CN"/>
        </w:rPr>
        <w:t xml:space="preserve">Qualitative results for comparing the ground truth and predicted wall thickness distribution maps in 3D </w:t>
      </w:r>
      <w:r w:rsidR="00A35205">
        <w:rPr>
          <w:rFonts w:ascii="Times New Roman" w:hAnsi="Times New Roman" w:cs="Times New Roman"/>
          <w:lang w:val="en-GB" w:eastAsia="zh-CN"/>
        </w:rPr>
        <w:t xml:space="preserve">for three </w:t>
      </w:r>
      <w:r w:rsidR="00EA1FEF">
        <w:rPr>
          <w:rFonts w:ascii="Times New Roman" w:hAnsi="Times New Roman" w:cs="Times New Roman"/>
          <w:lang w:val="en-GB" w:eastAsia="zh-CN"/>
        </w:rPr>
        <w:t xml:space="preserve">representative </w:t>
      </w:r>
      <w:r w:rsidR="00A35205">
        <w:rPr>
          <w:rFonts w:ascii="Times New Roman" w:hAnsi="Times New Roman" w:cs="Times New Roman"/>
          <w:lang w:val="en-GB" w:eastAsia="zh-CN"/>
        </w:rPr>
        <w:t>samples</w:t>
      </w:r>
      <w:r w:rsidR="00294E7E" w:rsidRPr="00663D2D">
        <w:rPr>
          <w:rFonts w:ascii="Times New Roman" w:hAnsi="Times New Roman" w:cs="Times New Roman"/>
          <w:lang w:val="en-GB" w:eastAsia="zh-CN"/>
        </w:rPr>
        <w:t xml:space="preserve">, where each </w:t>
      </w:r>
      <w:r w:rsidR="00294E7E" w:rsidRPr="00663D2D">
        <w:rPr>
          <w:rFonts w:ascii="Times New Roman" w:hAnsi="Times New Roman" w:cs="Times New Roman"/>
          <w:lang w:val="en-GB" w:eastAsia="zh-CN"/>
        </w:rPr>
        <w:lastRenderedPageBreak/>
        <w:t xml:space="preserve">row represents </w:t>
      </w:r>
      <w:r w:rsidR="001B6998" w:rsidRPr="00663D2D">
        <w:rPr>
          <w:rFonts w:ascii="Times New Roman" w:hAnsi="Times New Roman" w:cs="Times New Roman"/>
          <w:lang w:val="en-GB" w:eastAsia="zh-CN"/>
        </w:rPr>
        <w:t>the same</w:t>
      </w:r>
      <w:r w:rsidR="00294E7E" w:rsidRPr="00663D2D">
        <w:rPr>
          <w:rFonts w:ascii="Times New Roman" w:hAnsi="Times New Roman" w:cs="Times New Roman"/>
          <w:lang w:val="en-GB" w:eastAsia="zh-CN"/>
        </w:rPr>
        <w:t xml:space="preserve"> CE-MRI sample.</w:t>
      </w:r>
      <w:r w:rsidR="00E153B4" w:rsidRPr="00663D2D">
        <w:rPr>
          <w:rFonts w:ascii="Times New Roman" w:hAnsi="Times New Roman" w:cs="Times New Roman"/>
          <w:lang w:val="en-GB" w:eastAsia="zh-CN"/>
        </w:rPr>
        <w:t xml:space="preserve"> </w:t>
      </w:r>
      <w:r w:rsidR="00D20CD3" w:rsidRPr="00663D2D">
        <w:rPr>
          <w:rFonts w:ascii="Times New Roman" w:hAnsi="Times New Roman" w:cs="Times New Roman"/>
          <w:lang w:val="en-GB" w:eastAsia="zh-CN"/>
        </w:rPr>
        <w:t xml:space="preserve">Red regions represent thicker walls while blue regions represent thinner walls. </w:t>
      </w:r>
      <w:r w:rsidR="00E153B4" w:rsidRPr="00663D2D">
        <w:rPr>
          <w:rFonts w:ascii="Times New Roman" w:hAnsi="Times New Roman" w:cs="Times New Roman"/>
          <w:lang w:val="en-GB" w:eastAsia="zh-CN"/>
        </w:rPr>
        <w:t xml:space="preserve">The mean wall thickness of each chamber </w:t>
      </w:r>
      <w:r w:rsidR="00D20CD3" w:rsidRPr="00663D2D">
        <w:rPr>
          <w:rFonts w:ascii="Times New Roman" w:hAnsi="Times New Roman" w:cs="Times New Roman"/>
          <w:lang w:val="en-GB" w:eastAsia="zh-CN"/>
        </w:rPr>
        <w:t>is</w:t>
      </w:r>
      <w:r w:rsidR="00E153B4" w:rsidRPr="00663D2D">
        <w:rPr>
          <w:rFonts w:ascii="Times New Roman" w:hAnsi="Times New Roman" w:cs="Times New Roman"/>
          <w:lang w:val="en-GB" w:eastAsia="zh-CN"/>
        </w:rPr>
        <w:t xml:space="preserve"> </w:t>
      </w:r>
      <w:r w:rsidR="00D20CD3" w:rsidRPr="00663D2D">
        <w:rPr>
          <w:rFonts w:ascii="Times New Roman" w:hAnsi="Times New Roman" w:cs="Times New Roman"/>
          <w:lang w:val="en-GB" w:eastAsia="zh-CN"/>
        </w:rPr>
        <w:t xml:space="preserve">also </w:t>
      </w:r>
      <w:r w:rsidR="00E153B4" w:rsidRPr="00663D2D">
        <w:rPr>
          <w:rFonts w:ascii="Times New Roman" w:hAnsi="Times New Roman" w:cs="Times New Roman"/>
          <w:lang w:val="en-GB" w:eastAsia="zh-CN"/>
        </w:rPr>
        <w:t>displayed</w:t>
      </w:r>
      <w:r w:rsidR="00944F7E">
        <w:rPr>
          <w:rFonts w:ascii="Times New Roman" w:hAnsi="Times New Roman" w:cs="Times New Roman"/>
          <w:lang w:val="en-GB" w:eastAsia="zh-CN"/>
        </w:rPr>
        <w:t xml:space="preserve"> along with the accuracy</w:t>
      </w:r>
      <w:r w:rsidR="00705E68">
        <w:rPr>
          <w:rFonts w:ascii="Times New Roman" w:hAnsi="Times New Roman" w:cs="Times New Roman"/>
          <w:lang w:val="en-GB" w:eastAsia="zh-CN"/>
        </w:rPr>
        <w:t xml:space="preserve"> of wall thickness estimation</w:t>
      </w:r>
      <w:r w:rsidR="00E153B4" w:rsidRPr="00663D2D">
        <w:rPr>
          <w:rFonts w:ascii="Times New Roman" w:hAnsi="Times New Roman" w:cs="Times New Roman"/>
          <w:lang w:val="en-GB" w:eastAsia="zh-CN"/>
        </w:rPr>
        <w:t xml:space="preserve">. </w:t>
      </w:r>
      <w:r w:rsidR="003F1F0A">
        <w:rPr>
          <w:rFonts w:ascii="Times New Roman" w:hAnsi="Times New Roman" w:cs="Times New Roman"/>
          <w:b/>
          <w:bCs/>
          <w:lang w:val="en-GB" w:eastAsia="zh-CN"/>
        </w:rPr>
        <w:t>d</w:t>
      </w:r>
      <w:r w:rsidR="001F2697" w:rsidRPr="001F2697">
        <w:rPr>
          <w:rFonts w:ascii="Times New Roman" w:hAnsi="Times New Roman" w:cs="Times New Roman"/>
          <w:bCs/>
          <w:lang w:val="en-GB" w:eastAsia="zh-CN"/>
        </w:rPr>
        <w:t>,</w:t>
      </w:r>
      <w:r w:rsidR="00E153B4" w:rsidRPr="00663D2D">
        <w:rPr>
          <w:rFonts w:ascii="Times New Roman" w:hAnsi="Times New Roman" w:cs="Times New Roman"/>
          <w:lang w:val="en-GB" w:eastAsia="zh-CN"/>
        </w:rPr>
        <w:t xml:space="preserve"> Qualitative results for the wall thickness estimations in 2D for </w:t>
      </w:r>
      <w:r w:rsidR="009559FC">
        <w:rPr>
          <w:rFonts w:ascii="Times New Roman" w:hAnsi="Times New Roman" w:cs="Times New Roman"/>
          <w:lang w:val="en-GB" w:eastAsia="zh-CN"/>
        </w:rPr>
        <w:t xml:space="preserve">the first sample in </w:t>
      </w:r>
      <w:r w:rsidR="00332081">
        <w:rPr>
          <w:rFonts w:ascii="Times New Roman" w:hAnsi="Times New Roman" w:cs="Times New Roman"/>
          <w:lang w:val="en-GB" w:eastAsia="zh-CN"/>
        </w:rPr>
        <w:t>(</w:t>
      </w:r>
      <w:r w:rsidR="009559FC" w:rsidRPr="009559FC">
        <w:rPr>
          <w:rFonts w:ascii="Times New Roman" w:hAnsi="Times New Roman" w:cs="Times New Roman"/>
          <w:b/>
          <w:bCs/>
          <w:lang w:val="en-GB" w:eastAsia="zh-CN"/>
        </w:rPr>
        <w:t>d</w:t>
      </w:r>
      <w:r w:rsidR="00332081" w:rsidRPr="00332081">
        <w:rPr>
          <w:rFonts w:ascii="Times New Roman" w:hAnsi="Times New Roman" w:cs="Times New Roman"/>
          <w:lang w:val="en-GB" w:eastAsia="zh-CN"/>
        </w:rPr>
        <w:t>)</w:t>
      </w:r>
      <w:r w:rsidR="009559FC">
        <w:rPr>
          <w:rFonts w:ascii="Times New Roman" w:hAnsi="Times New Roman" w:cs="Times New Roman"/>
          <w:lang w:val="en-GB" w:eastAsia="zh-CN"/>
        </w:rPr>
        <w:t>.</w:t>
      </w:r>
      <w:r w:rsidR="00E153B4" w:rsidRPr="00663D2D">
        <w:rPr>
          <w:rFonts w:ascii="Times New Roman" w:hAnsi="Times New Roman" w:cs="Times New Roman"/>
          <w:lang w:val="en-GB" w:eastAsia="zh-CN"/>
        </w:rPr>
        <w:t xml:space="preserve"> The ground truths and predictions</w:t>
      </w:r>
      <w:r w:rsidR="00E153B4" w:rsidRPr="00663D2D">
        <w:rPr>
          <w:rFonts w:ascii="Times New Roman" w:hAnsi="Times New Roman" w:cs="Times New Roman"/>
          <w:b/>
          <w:lang w:val="en-GB"/>
        </w:rPr>
        <w:t xml:space="preserve"> </w:t>
      </w:r>
      <w:r w:rsidR="00E153B4" w:rsidRPr="00663D2D">
        <w:rPr>
          <w:rFonts w:ascii="Times New Roman" w:hAnsi="Times New Roman" w:cs="Times New Roman"/>
          <w:bCs/>
          <w:lang w:val="en-GB"/>
        </w:rPr>
        <w:t xml:space="preserve">are compared in the two rows </w:t>
      </w:r>
      <w:r w:rsidR="001D0C1A">
        <w:rPr>
          <w:rFonts w:ascii="Times New Roman" w:hAnsi="Times New Roman" w:cs="Times New Roman"/>
          <w:bCs/>
          <w:lang w:val="en-GB"/>
        </w:rPr>
        <w:t xml:space="preserve">at different slices </w:t>
      </w:r>
      <w:r w:rsidR="00EB6442" w:rsidRPr="00663D2D">
        <w:rPr>
          <w:rFonts w:ascii="Times New Roman" w:hAnsi="Times New Roman" w:cs="Times New Roman"/>
          <w:bCs/>
          <w:lang w:val="en-GB"/>
        </w:rPr>
        <w:t>shown in each column.</w:t>
      </w:r>
      <w:r w:rsidR="00BB7146" w:rsidRPr="00663D2D">
        <w:rPr>
          <w:rFonts w:ascii="Times New Roman" w:hAnsi="Times New Roman" w:cs="Times New Roman"/>
          <w:bCs/>
          <w:lang w:val="en-GB"/>
        </w:rPr>
        <w:t xml:space="preserve"> </w:t>
      </w:r>
      <w:r w:rsidR="004919E0" w:rsidRPr="00663D2D">
        <w:rPr>
          <w:rFonts w:ascii="Times New Roman" w:hAnsi="Times New Roman" w:cs="Times New Roman"/>
          <w:lang w:val="en-GB" w:eastAsia="zh-CN"/>
        </w:rPr>
        <w:t xml:space="preserve">Thicker regions are shown in the light red/yellow while thinner regions are shown in dark red. </w:t>
      </w:r>
      <w:r w:rsidR="00BB7146" w:rsidRPr="00663D2D">
        <w:rPr>
          <w:rFonts w:ascii="Times New Roman" w:hAnsi="Times New Roman" w:cs="Times New Roman"/>
          <w:bCs/>
          <w:lang w:val="en-GB"/>
        </w:rPr>
        <w:t xml:space="preserve">Selected regions with high thickness variations are enlarged in the white boxes to improve visualization. </w:t>
      </w:r>
      <w:r w:rsidR="00860314">
        <w:rPr>
          <w:rFonts w:ascii="Times New Roman" w:hAnsi="Times New Roman" w:cs="Times New Roman"/>
          <w:bCs/>
          <w:lang w:val="en-GB"/>
        </w:rPr>
        <w:t xml:space="preserve">CT, crista terminalis; </w:t>
      </w:r>
      <w:r w:rsidR="007A16CE">
        <w:rPr>
          <w:rFonts w:ascii="Times New Roman" w:hAnsi="Times New Roman" w:cs="Times New Roman" w:hint="eastAsia"/>
          <w:bCs/>
          <w:lang w:val="en-GB" w:eastAsia="zh-CN"/>
        </w:rPr>
        <w:t xml:space="preserve">LAA, left atrial appendage; </w:t>
      </w:r>
      <w:r w:rsidR="00860314">
        <w:rPr>
          <w:rFonts w:ascii="Times New Roman" w:hAnsi="Times New Roman" w:cs="Times New Roman"/>
          <w:bCs/>
          <w:lang w:val="en-GB"/>
        </w:rPr>
        <w:t>PM, pectinate muscles.</w:t>
      </w:r>
    </w:p>
    <w:p w14:paraId="210FCB67" w14:textId="77777777" w:rsidR="00E153B4" w:rsidRPr="00663D2D" w:rsidRDefault="00E153B4" w:rsidP="00E153B4">
      <w:pPr>
        <w:spacing w:after="0" w:line="240" w:lineRule="auto"/>
        <w:jc w:val="both"/>
        <w:rPr>
          <w:b/>
          <w:lang w:val="en-GB"/>
        </w:rPr>
      </w:pPr>
    </w:p>
    <w:p w14:paraId="07F49CDC" w14:textId="50486D51" w:rsidR="007B0E55" w:rsidRPr="00EE217A" w:rsidRDefault="007C5C5A" w:rsidP="007B0E55">
      <w:pPr>
        <w:spacing w:after="0" w:line="240" w:lineRule="auto"/>
        <w:rPr>
          <w:lang w:val="en-GB"/>
        </w:rPr>
      </w:pPr>
      <w:r>
        <w:rPr>
          <w:noProof/>
          <w:lang w:val="en-NZ" w:eastAsia="en-NZ"/>
        </w:rPr>
        <w:drawing>
          <wp:inline distT="0" distB="0" distL="0" distR="0" wp14:anchorId="3CAB7719" wp14:editId="474F8259">
            <wp:extent cx="5267325" cy="6867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6867525"/>
                    </a:xfrm>
                    <a:prstGeom prst="rect">
                      <a:avLst/>
                    </a:prstGeom>
                    <a:noFill/>
                    <a:ln>
                      <a:noFill/>
                    </a:ln>
                  </pic:spPr>
                </pic:pic>
              </a:graphicData>
            </a:graphic>
          </wp:inline>
        </w:drawing>
      </w:r>
    </w:p>
    <w:p w14:paraId="7CC8704B" w14:textId="02271C97" w:rsidR="007B0E55" w:rsidRPr="00C92632" w:rsidRDefault="007B0E55" w:rsidP="00EC34F9">
      <w:pPr>
        <w:spacing w:after="0" w:line="240" w:lineRule="auto"/>
        <w:jc w:val="both"/>
        <w:rPr>
          <w:rFonts w:ascii="Times New Roman" w:hAnsi="Times New Roman" w:cs="Times New Roman"/>
          <w:bCs/>
          <w:lang w:val="en-GB" w:eastAsia="zh-CN"/>
        </w:rPr>
      </w:pPr>
      <w:r w:rsidRPr="00663D2D">
        <w:rPr>
          <w:rFonts w:ascii="Times New Roman" w:hAnsi="Times New Roman" w:cs="Times New Roman"/>
          <w:b/>
          <w:bCs/>
          <w:lang w:val="en-GB" w:eastAsia="zh-CN"/>
        </w:rPr>
        <w:lastRenderedPageBreak/>
        <w:t>Fig. 5</w:t>
      </w:r>
      <w:r w:rsidR="00EC34F9" w:rsidRPr="00663D2D">
        <w:rPr>
          <w:rFonts w:ascii="Times New Roman" w:hAnsi="Times New Roman" w:cs="Times New Roman"/>
          <w:b/>
          <w:bCs/>
          <w:lang w:val="en-GB" w:eastAsia="zh-CN"/>
        </w:rPr>
        <w:t xml:space="preserve"> </w:t>
      </w:r>
      <w:r w:rsidR="00A4250B">
        <w:rPr>
          <w:rFonts w:ascii="Times New Roman" w:hAnsi="Times New Roman" w:cs="Times New Roman"/>
          <w:b/>
          <w:bCs/>
          <w:lang w:val="en-GB" w:eastAsia="zh-CN"/>
        </w:rPr>
        <w:t xml:space="preserve">| </w:t>
      </w:r>
      <w:r w:rsidR="00621442">
        <w:rPr>
          <w:rFonts w:ascii="Times New Roman" w:hAnsi="Times New Roman" w:cs="Times New Roman"/>
          <w:b/>
          <w:bCs/>
          <w:lang w:val="en-GB" w:eastAsia="zh-CN"/>
        </w:rPr>
        <w:t xml:space="preserve">Fibrosis quantification performance of AtriaNet on 3D </w:t>
      </w:r>
      <w:r w:rsidR="00756417">
        <w:rPr>
          <w:rFonts w:ascii="Times New Roman" w:hAnsi="Times New Roman" w:cs="Times New Roman"/>
          <w:b/>
          <w:bCs/>
          <w:lang w:val="en-GB" w:eastAsia="zh-CN"/>
        </w:rPr>
        <w:t xml:space="preserve">contrast-enhanced magnetic resonance imaging (CE-MRI) and validation with </w:t>
      </w:r>
      <w:r w:rsidR="00C060C7">
        <w:rPr>
          <w:rFonts w:ascii="Times New Roman" w:hAnsi="Times New Roman" w:cs="Times New Roman"/>
          <w:b/>
          <w:bCs/>
          <w:lang w:val="en-GB" w:eastAsia="zh-CN"/>
        </w:rPr>
        <w:t xml:space="preserve">low-voltage </w:t>
      </w:r>
      <w:r w:rsidR="00756417">
        <w:rPr>
          <w:rFonts w:ascii="Times New Roman" w:hAnsi="Times New Roman" w:cs="Times New Roman"/>
          <w:b/>
          <w:bCs/>
          <w:lang w:val="en-GB" w:eastAsia="zh-CN"/>
        </w:rPr>
        <w:t xml:space="preserve">mapping of the </w:t>
      </w:r>
      <w:r w:rsidR="004E4E25">
        <w:rPr>
          <w:rFonts w:ascii="Times New Roman" w:hAnsi="Times New Roman" w:cs="Times New Roman"/>
          <w:b/>
          <w:bCs/>
          <w:lang w:val="en-GB" w:eastAsia="zh-CN"/>
        </w:rPr>
        <w:t>atria</w:t>
      </w:r>
      <w:r w:rsidR="00EC34F9" w:rsidRPr="00663D2D">
        <w:rPr>
          <w:rFonts w:ascii="Times New Roman" w:hAnsi="Times New Roman" w:cs="Times New Roman"/>
          <w:b/>
          <w:bCs/>
          <w:lang w:val="en-GB" w:eastAsia="zh-CN"/>
        </w:rPr>
        <w:t>. a</w:t>
      </w:r>
      <w:r w:rsidR="001F2697" w:rsidRPr="001F2697">
        <w:rPr>
          <w:rFonts w:ascii="Times New Roman" w:hAnsi="Times New Roman" w:cs="Times New Roman"/>
          <w:bCs/>
          <w:lang w:val="en-GB" w:eastAsia="zh-CN"/>
        </w:rPr>
        <w:t>,</w:t>
      </w:r>
      <w:r w:rsidR="00C92632">
        <w:rPr>
          <w:rFonts w:ascii="Times New Roman" w:hAnsi="Times New Roman" w:cs="Times New Roman"/>
          <w:lang w:val="en-GB" w:eastAsia="zh-CN"/>
        </w:rPr>
        <w:t xml:space="preserve"> </w:t>
      </w:r>
      <w:r w:rsidR="00EC34F9" w:rsidRPr="00663D2D">
        <w:rPr>
          <w:rFonts w:ascii="Times New Roman" w:hAnsi="Times New Roman" w:cs="Times New Roman"/>
          <w:lang w:val="en-GB" w:eastAsia="zh-CN"/>
        </w:rPr>
        <w:t>Quantitative results for</w:t>
      </w:r>
      <w:r w:rsidR="00F33496">
        <w:rPr>
          <w:rFonts w:ascii="Times New Roman" w:hAnsi="Times New Roman" w:cs="Times New Roman"/>
          <w:lang w:val="en-GB" w:eastAsia="zh-CN"/>
        </w:rPr>
        <w:t xml:space="preserve"> the</w:t>
      </w:r>
      <w:r w:rsidR="00EC34F9" w:rsidRPr="00663D2D">
        <w:rPr>
          <w:rFonts w:ascii="Times New Roman" w:hAnsi="Times New Roman" w:cs="Times New Roman"/>
          <w:lang w:val="en-GB" w:eastAsia="zh-CN"/>
        </w:rPr>
        <w:t xml:space="preserve"> left and right atrial (LA/RA) fibrosis quantification CE-MRI measured in </w:t>
      </w:r>
      <w:r w:rsidR="00EC34F9" w:rsidRPr="00663D2D">
        <w:rPr>
          <w:rFonts w:ascii="Times New Roman" w:hAnsi="Times New Roman" w:cs="Times New Roman"/>
          <w:bCs/>
          <w:lang w:val="en-GB" w:eastAsia="zh-CN"/>
        </w:rPr>
        <w:t xml:space="preserve">Kolmogorov-Smirnov (KS) correlations and percentage of fibrosis error. </w:t>
      </w:r>
      <w:r w:rsidR="007F0626">
        <w:rPr>
          <w:rFonts w:ascii="Times New Roman" w:hAnsi="Times New Roman" w:cs="Times New Roman"/>
          <w:b/>
          <w:lang w:val="en-GB" w:eastAsia="zh-CN"/>
        </w:rPr>
        <w:t>b</w:t>
      </w:r>
      <w:r w:rsidR="001F2697" w:rsidRPr="001F2697">
        <w:rPr>
          <w:rFonts w:ascii="Times New Roman" w:hAnsi="Times New Roman" w:cs="Times New Roman"/>
          <w:bCs/>
          <w:lang w:val="en-GB" w:eastAsia="zh-CN"/>
        </w:rPr>
        <w:t>,</w:t>
      </w:r>
      <w:r w:rsidR="00C92632">
        <w:rPr>
          <w:rFonts w:ascii="Times New Roman" w:hAnsi="Times New Roman" w:cs="Times New Roman"/>
          <w:bCs/>
          <w:lang w:val="en-GB" w:eastAsia="zh-CN"/>
        </w:rPr>
        <w:t xml:space="preserve"> </w:t>
      </w:r>
      <w:r w:rsidR="00EC34F9" w:rsidRPr="00663D2D">
        <w:rPr>
          <w:rFonts w:ascii="Times New Roman" w:hAnsi="Times New Roman" w:cs="Times New Roman"/>
          <w:bCs/>
          <w:lang w:val="en-GB" w:eastAsia="zh-CN"/>
        </w:rPr>
        <w:t>Qualitative results in 2D comparing the ground truth and predict</w:t>
      </w:r>
      <w:r w:rsidR="001B5795">
        <w:rPr>
          <w:rFonts w:ascii="Times New Roman" w:hAnsi="Times New Roman" w:cs="Times New Roman"/>
          <w:bCs/>
          <w:lang w:val="en-GB" w:eastAsia="zh-CN"/>
        </w:rPr>
        <w:t xml:space="preserve">ed fibrosis for the </w:t>
      </w:r>
      <w:r w:rsidR="00894717">
        <w:rPr>
          <w:rFonts w:ascii="Times New Roman" w:hAnsi="Times New Roman" w:cs="Times New Roman"/>
          <w:bCs/>
          <w:lang w:val="en-GB" w:eastAsia="zh-CN"/>
        </w:rPr>
        <w:t>one representative</w:t>
      </w:r>
      <w:r w:rsidR="001B5795">
        <w:rPr>
          <w:rFonts w:ascii="Times New Roman" w:hAnsi="Times New Roman" w:cs="Times New Roman"/>
          <w:bCs/>
          <w:lang w:val="en-GB" w:eastAsia="zh-CN"/>
        </w:rPr>
        <w:t xml:space="preserve"> </w:t>
      </w:r>
      <w:r w:rsidR="006203E1">
        <w:rPr>
          <w:rFonts w:ascii="Times New Roman" w:hAnsi="Times New Roman" w:cs="Times New Roman"/>
          <w:bCs/>
          <w:lang w:val="en-GB" w:eastAsia="zh-CN"/>
        </w:rPr>
        <w:t>CE-MRI</w:t>
      </w:r>
      <w:r w:rsidR="006F4A7E">
        <w:rPr>
          <w:rFonts w:ascii="Times New Roman" w:hAnsi="Times New Roman" w:cs="Times New Roman"/>
          <w:bCs/>
          <w:lang w:val="en-GB" w:eastAsia="zh-CN"/>
        </w:rPr>
        <w:t xml:space="preserve"> at two slices</w:t>
      </w:r>
      <w:r w:rsidR="006203E1">
        <w:rPr>
          <w:rFonts w:ascii="Times New Roman" w:hAnsi="Times New Roman" w:cs="Times New Roman"/>
          <w:bCs/>
          <w:lang w:val="en-GB" w:eastAsia="zh-CN"/>
        </w:rPr>
        <w:t>. The fibrosis is shown in red</w:t>
      </w:r>
      <w:r w:rsidR="001B5795">
        <w:rPr>
          <w:rFonts w:ascii="Times New Roman" w:hAnsi="Times New Roman" w:cs="Times New Roman"/>
          <w:bCs/>
          <w:lang w:val="en-GB" w:eastAsia="zh-CN"/>
        </w:rPr>
        <w:t xml:space="preserve">. </w:t>
      </w:r>
      <w:r w:rsidR="00F66523">
        <w:rPr>
          <w:rFonts w:ascii="Times New Roman" w:hAnsi="Times New Roman" w:cs="Times New Roman"/>
          <w:b/>
          <w:lang w:val="en-GB" w:eastAsia="zh-CN"/>
        </w:rPr>
        <w:t>c</w:t>
      </w:r>
      <w:r w:rsidR="001F2697" w:rsidRPr="001F2697">
        <w:rPr>
          <w:rFonts w:ascii="Times New Roman" w:hAnsi="Times New Roman" w:cs="Times New Roman"/>
          <w:bCs/>
          <w:lang w:val="en-GB" w:eastAsia="zh-CN"/>
        </w:rPr>
        <w:t>,</w:t>
      </w:r>
      <w:r w:rsidR="006B615D" w:rsidRPr="00663D2D">
        <w:rPr>
          <w:rFonts w:ascii="Times New Roman" w:hAnsi="Times New Roman" w:cs="Times New Roman"/>
          <w:b/>
          <w:lang w:val="en-GB" w:eastAsia="zh-CN"/>
        </w:rPr>
        <w:t xml:space="preserve"> </w:t>
      </w:r>
      <w:r w:rsidR="00807780" w:rsidRPr="00663D2D">
        <w:rPr>
          <w:rFonts w:ascii="Times New Roman" w:hAnsi="Times New Roman" w:cs="Times New Roman"/>
          <w:bCs/>
          <w:lang w:val="en-GB" w:eastAsia="zh-CN"/>
        </w:rPr>
        <w:t xml:space="preserve">Comparison of the 3D LA </w:t>
      </w:r>
      <w:r w:rsidR="00392008">
        <w:rPr>
          <w:rFonts w:ascii="Times New Roman" w:hAnsi="Times New Roman" w:cs="Times New Roman"/>
          <w:bCs/>
          <w:lang w:val="en-GB" w:eastAsia="zh-CN"/>
        </w:rPr>
        <w:t xml:space="preserve">ground truth and AtriaNet predicted </w:t>
      </w:r>
      <w:r w:rsidR="00807780" w:rsidRPr="00663D2D">
        <w:rPr>
          <w:rFonts w:ascii="Times New Roman" w:hAnsi="Times New Roman" w:cs="Times New Roman"/>
          <w:bCs/>
          <w:lang w:val="en-GB" w:eastAsia="zh-CN"/>
        </w:rPr>
        <w:t xml:space="preserve">fibrosis maps </w:t>
      </w:r>
      <w:r w:rsidR="00392008">
        <w:rPr>
          <w:rFonts w:ascii="Times New Roman" w:hAnsi="Times New Roman" w:cs="Times New Roman"/>
          <w:bCs/>
          <w:lang w:val="en-GB" w:eastAsia="zh-CN"/>
        </w:rPr>
        <w:t xml:space="preserve">from CE-MRIs and </w:t>
      </w:r>
      <w:r w:rsidR="00807780" w:rsidRPr="00663D2D">
        <w:rPr>
          <w:rFonts w:ascii="Times New Roman" w:hAnsi="Times New Roman" w:cs="Times New Roman"/>
          <w:bCs/>
          <w:lang w:val="en-GB" w:eastAsia="zh-CN"/>
        </w:rPr>
        <w:t xml:space="preserve">the voltage maps showing the fibrotic distribution acquired </w:t>
      </w:r>
      <w:r w:rsidR="00392008">
        <w:rPr>
          <w:rFonts w:ascii="Times New Roman" w:hAnsi="Times New Roman" w:cs="Times New Roman"/>
          <w:bCs/>
          <w:lang w:val="en-GB" w:eastAsia="zh-CN"/>
        </w:rPr>
        <w:t>using</w:t>
      </w:r>
      <w:r w:rsidR="00807780" w:rsidRPr="00663D2D">
        <w:rPr>
          <w:rFonts w:ascii="Times New Roman" w:hAnsi="Times New Roman" w:cs="Times New Roman"/>
          <w:bCs/>
          <w:lang w:val="en-GB" w:eastAsia="zh-CN"/>
        </w:rPr>
        <w:t xml:space="preserve"> electro-anatomical mapping for </w:t>
      </w:r>
      <w:r w:rsidR="00392008">
        <w:rPr>
          <w:rFonts w:ascii="Times New Roman" w:hAnsi="Times New Roman" w:cs="Times New Roman"/>
          <w:bCs/>
          <w:lang w:val="en-GB" w:eastAsia="zh-CN"/>
        </w:rPr>
        <w:t>three</w:t>
      </w:r>
      <w:r w:rsidR="00807780" w:rsidRPr="00663D2D">
        <w:rPr>
          <w:rFonts w:ascii="Times New Roman" w:hAnsi="Times New Roman" w:cs="Times New Roman"/>
          <w:bCs/>
          <w:lang w:val="en-GB" w:eastAsia="zh-CN"/>
        </w:rPr>
        <w:t xml:space="preserve"> patient</w:t>
      </w:r>
      <w:r w:rsidR="00162A98">
        <w:rPr>
          <w:rFonts w:ascii="Times New Roman" w:hAnsi="Times New Roman" w:cs="Times New Roman"/>
          <w:bCs/>
          <w:lang w:val="en-GB" w:eastAsia="zh-CN"/>
        </w:rPr>
        <w:t>s</w:t>
      </w:r>
      <w:r w:rsidR="00807780" w:rsidRPr="00663D2D">
        <w:rPr>
          <w:rFonts w:ascii="Times New Roman" w:hAnsi="Times New Roman" w:cs="Times New Roman"/>
          <w:bCs/>
          <w:lang w:val="en-GB" w:eastAsia="zh-CN"/>
        </w:rPr>
        <w:t xml:space="preserve">. </w:t>
      </w:r>
      <w:r w:rsidR="00616589">
        <w:rPr>
          <w:rFonts w:ascii="Times New Roman" w:hAnsi="Times New Roman" w:cs="Times New Roman"/>
          <w:bCs/>
          <w:lang w:val="en-GB" w:eastAsia="zh-CN"/>
        </w:rPr>
        <w:t xml:space="preserve">Anatomical landmarks are outlined to reference the varying geometries acquired with the different reconstruction methods. </w:t>
      </w:r>
      <w:r w:rsidR="00807780" w:rsidRPr="00663D2D">
        <w:rPr>
          <w:rFonts w:ascii="Times New Roman" w:hAnsi="Times New Roman" w:cs="Times New Roman"/>
          <w:bCs/>
          <w:lang w:val="en-GB" w:eastAsia="zh-CN"/>
        </w:rPr>
        <w:t xml:space="preserve">Regions of low voltage (red) represent fibrotic tissue in the voltage maps. </w:t>
      </w:r>
      <w:r w:rsidR="005A11A7">
        <w:rPr>
          <w:rFonts w:ascii="Times New Roman" w:hAnsi="Times New Roman" w:cs="Times New Roman"/>
          <w:bCs/>
          <w:lang w:val="en-GB" w:eastAsia="zh-CN"/>
        </w:rPr>
        <w:t>The correlation between the ground truth and predicted fibrosis are shown</w:t>
      </w:r>
      <w:r w:rsidR="00A0080D">
        <w:rPr>
          <w:rFonts w:ascii="Times New Roman" w:hAnsi="Times New Roman" w:cs="Times New Roman"/>
          <w:bCs/>
          <w:lang w:val="en-GB" w:eastAsia="zh-CN"/>
        </w:rPr>
        <w:t>, along with the fibrotic percentage of each sample</w:t>
      </w:r>
      <w:r w:rsidR="005A11A7">
        <w:rPr>
          <w:rFonts w:ascii="Times New Roman" w:hAnsi="Times New Roman" w:cs="Times New Roman"/>
          <w:bCs/>
          <w:lang w:val="en-GB" w:eastAsia="zh-CN"/>
        </w:rPr>
        <w:t xml:space="preserve">. </w:t>
      </w:r>
      <w:r w:rsidR="002B74E7">
        <w:rPr>
          <w:rFonts w:ascii="Times New Roman" w:hAnsi="Times New Roman" w:cs="Times New Roman"/>
          <w:bCs/>
          <w:lang w:val="en-GB" w:eastAsia="zh-CN"/>
        </w:rPr>
        <w:t>LIPV, left inferior pulmonary vein; RIPV, right inferior pulmonary vein; RSPV, right inferior pulmonary vein.</w:t>
      </w:r>
    </w:p>
    <w:p w14:paraId="445262E0" w14:textId="77777777" w:rsidR="007B0E55" w:rsidRPr="00E153B4" w:rsidRDefault="007B0E55">
      <w:pPr>
        <w:spacing w:after="0" w:line="240" w:lineRule="auto"/>
        <w:rPr>
          <w:rFonts w:ascii="Times New Roman" w:hAnsi="Times New Roman" w:cs="Times New Roman"/>
          <w:b/>
          <w:bCs/>
          <w:sz w:val="28"/>
          <w:szCs w:val="28"/>
          <w:lang w:val="en-GB"/>
        </w:rPr>
      </w:pPr>
      <w:r w:rsidRPr="00E153B4">
        <w:rPr>
          <w:rFonts w:ascii="Times New Roman" w:hAnsi="Times New Roman" w:cs="Times New Roman"/>
          <w:b/>
          <w:bCs/>
          <w:sz w:val="28"/>
          <w:szCs w:val="28"/>
          <w:lang w:val="en-GB"/>
        </w:rPr>
        <w:br w:type="page"/>
      </w:r>
    </w:p>
    <w:p w14:paraId="2A157EFF" w14:textId="04A836FE" w:rsidR="005D4343" w:rsidRPr="009D74BB" w:rsidRDefault="005D4343" w:rsidP="0048607A">
      <w:pPr>
        <w:pBdr>
          <w:bottom w:val="single" w:sz="6" w:space="1" w:color="auto"/>
        </w:pBdr>
        <w:spacing w:after="0" w:line="240" w:lineRule="auto"/>
        <w:jc w:val="both"/>
        <w:rPr>
          <w:rFonts w:ascii="Times New Roman" w:hAnsi="Times New Roman" w:cs="Times New Roman"/>
          <w:b/>
          <w:bCs/>
          <w:sz w:val="28"/>
          <w:szCs w:val="28"/>
          <w:lang w:val="en-GB"/>
        </w:rPr>
      </w:pPr>
      <w:r w:rsidRPr="009D74BB">
        <w:rPr>
          <w:rFonts w:ascii="Times New Roman" w:hAnsi="Times New Roman" w:cs="Times New Roman"/>
          <w:b/>
          <w:bCs/>
          <w:sz w:val="28"/>
          <w:szCs w:val="28"/>
          <w:lang w:val="en-GB"/>
        </w:rPr>
        <w:lastRenderedPageBreak/>
        <w:t xml:space="preserve">Methods </w:t>
      </w:r>
    </w:p>
    <w:p w14:paraId="0265F50C" w14:textId="4DEE1E75" w:rsidR="004472C7" w:rsidRPr="00254DCA" w:rsidRDefault="004472C7" w:rsidP="0048607A">
      <w:pPr>
        <w:pStyle w:val="Heading3"/>
        <w:spacing w:after="0" w:line="240" w:lineRule="auto"/>
        <w:jc w:val="both"/>
        <w:rPr>
          <w:lang w:val="en-GB"/>
        </w:rPr>
      </w:pPr>
      <w:r>
        <w:rPr>
          <w:lang w:val="en-GB"/>
        </w:rPr>
        <w:t>Data</w:t>
      </w:r>
      <w:r w:rsidR="00927DB7">
        <w:rPr>
          <w:lang w:val="en-GB"/>
        </w:rPr>
        <w:t xml:space="preserve"> Acquisition and Ground Truth Segmentations</w:t>
      </w:r>
    </w:p>
    <w:p w14:paraId="06A1614B" w14:textId="09CCD06A" w:rsidR="004472C7" w:rsidRPr="001656C2" w:rsidRDefault="00D878B0" w:rsidP="0048607A">
      <w:pPr>
        <w:autoSpaceDE w:val="0"/>
        <w:autoSpaceDN w:val="0"/>
        <w:adjustRightInd w:val="0"/>
        <w:spacing w:after="0" w:line="240" w:lineRule="auto"/>
        <w:ind w:firstLine="420"/>
        <w:jc w:val="both"/>
        <w:rPr>
          <w:rFonts w:ascii="Times New Roman" w:hAnsi="Times New Roman" w:cs="Times New Roman"/>
        </w:rPr>
      </w:pPr>
      <w:r w:rsidRPr="002A45C7">
        <w:rPr>
          <w:rFonts w:ascii="Times New Roman" w:hAnsi="Times New Roman" w:cs="Times New Roman"/>
          <w:i/>
        </w:rPr>
        <w:t>UK Biobank:</w:t>
      </w:r>
      <w:r>
        <w:rPr>
          <w:rFonts w:ascii="Times New Roman" w:hAnsi="Times New Roman" w:cs="Times New Roman"/>
        </w:rPr>
        <w:t xml:space="preserve"> </w:t>
      </w:r>
      <w:r w:rsidR="004472C7">
        <w:rPr>
          <w:rFonts w:ascii="Times New Roman" w:hAnsi="Times New Roman" w:cs="Times New Roman"/>
        </w:rPr>
        <w:t>Long</w:t>
      </w:r>
      <w:r w:rsidR="004472C7">
        <w:rPr>
          <w:rFonts w:ascii="Times New Roman" w:hAnsi="Times New Roman" w:cs="Times New Roman"/>
          <w:lang w:val="en-NZ"/>
        </w:rPr>
        <w:t xml:space="preserve">-axis 2D cine </w:t>
      </w:r>
      <w:r w:rsidR="00737CA7">
        <w:rPr>
          <w:rFonts w:ascii="Times New Roman" w:hAnsi="Times New Roman" w:cs="Times New Roman"/>
          <w:lang w:val="en-NZ"/>
        </w:rPr>
        <w:t>MRI</w:t>
      </w:r>
      <w:r w:rsidR="004472C7">
        <w:rPr>
          <w:rFonts w:ascii="Times New Roman" w:hAnsi="Times New Roman" w:cs="Times New Roman"/>
          <w:lang w:val="en-NZ"/>
        </w:rPr>
        <w:t xml:space="preserve"> images were acquired from subjects in the UK Biobank prospective cohort, consisting of over </w:t>
      </w:r>
      <w:ins w:id="13" w:author="zhaohan" w:date="2021-10-12T21:35:00Z">
        <w:r w:rsidR="002A1512">
          <w:rPr>
            <w:rFonts w:ascii="Times New Roman" w:hAnsi="Times New Roman" w:cs="Times New Roman"/>
            <w:lang w:val="en-NZ"/>
          </w:rPr>
          <w:t>50</w:t>
        </w:r>
      </w:ins>
      <w:r w:rsidR="004472C7">
        <w:rPr>
          <w:rFonts w:ascii="Times New Roman" w:hAnsi="Times New Roman" w:cs="Times New Roman"/>
          <w:lang w:val="en-NZ"/>
        </w:rPr>
        <w:t xml:space="preserve">,000 participants. Imaging was performed in Cheadle, United Kingdom, on a clinical 1.5 Tesla MAGNETOM Aera wide bore clinical scanner </w:t>
      </w:r>
      <w:r w:rsidR="004472C7" w:rsidRPr="00D402B3">
        <w:rPr>
          <w:rFonts w:ascii="Times New Roman" w:hAnsi="Times New Roman" w:cs="Times New Roman"/>
        </w:rPr>
        <w:t>(Siemens Medical Solutions, Erlangen, Germany)</w:t>
      </w:r>
      <w:r w:rsidR="004472C7">
        <w:rPr>
          <w:rFonts w:ascii="Times New Roman" w:hAnsi="Times New Roman" w:cs="Times New Roman"/>
        </w:rPr>
        <w:t xml:space="preserve">. </w:t>
      </w:r>
      <w:r w:rsidR="007A12F8">
        <w:rPr>
          <w:rFonts w:ascii="Times New Roman" w:hAnsi="Times New Roman" w:cs="Times New Roman"/>
          <w:lang w:val="en-NZ"/>
        </w:rPr>
        <w:t xml:space="preserve">The scanners were equipped with 48 receiver channels, an 18 channels anterior body surface coil used in combination with a 12 elements of an integrated 32 element spine coil and electrocardiogram gating for cardiac synchronization. </w:t>
      </w:r>
      <w:r w:rsidR="004472C7">
        <w:rPr>
          <w:rFonts w:ascii="Times New Roman" w:hAnsi="Times New Roman" w:cs="Times New Roman"/>
          <w:lang w:val="en-NZ"/>
        </w:rPr>
        <w:t xml:space="preserve">Each participant underwent a 20-minute </w:t>
      </w:r>
      <w:r w:rsidR="00D43F11">
        <w:rPr>
          <w:rFonts w:ascii="Times New Roman" w:hAnsi="Times New Roman" w:cs="Times New Roman"/>
          <w:lang w:val="en-NZ"/>
        </w:rPr>
        <w:t xml:space="preserve">MRI </w:t>
      </w:r>
      <w:r w:rsidR="004472C7">
        <w:rPr>
          <w:rFonts w:ascii="Times New Roman" w:hAnsi="Times New Roman" w:cs="Times New Roman"/>
          <w:lang w:val="en-NZ"/>
        </w:rPr>
        <w:t xml:space="preserve">protocol without pharmacological stressor or contrast agents. </w:t>
      </w:r>
      <w:r w:rsidR="004472C7">
        <w:rPr>
          <w:rFonts w:ascii="Times New Roman" w:hAnsi="Times New Roman" w:cs="Times New Roman"/>
        </w:rPr>
        <w:t xml:space="preserve">To capture the atrial function, horizontal long axis (four-chamber view) and vertical long axis (two-chamber view) balanced steady-state free precession (bSSFP) cines were acquired. The spatial resolution of the cine </w:t>
      </w:r>
      <w:r w:rsidR="00C547EF">
        <w:rPr>
          <w:rFonts w:ascii="Times New Roman" w:hAnsi="Times New Roman" w:cs="Times New Roman"/>
          <w:lang w:val="en-NZ"/>
        </w:rPr>
        <w:t xml:space="preserve">MRI </w:t>
      </w:r>
      <w:r w:rsidR="004472C7">
        <w:rPr>
          <w:rFonts w:ascii="Times New Roman" w:hAnsi="Times New Roman" w:cs="Times New Roman"/>
        </w:rPr>
        <w:t>w</w:t>
      </w:r>
      <w:r w:rsidR="007A12F8">
        <w:rPr>
          <w:rFonts w:ascii="Times New Roman" w:hAnsi="Times New Roman" w:cs="Times New Roman"/>
        </w:rPr>
        <w:t>as</w:t>
      </w:r>
      <w:r w:rsidR="004472C7">
        <w:rPr>
          <w:rFonts w:ascii="Times New Roman" w:hAnsi="Times New Roman" w:cs="Times New Roman"/>
        </w:rPr>
        <w:t xml:space="preserve"> 1.8 </w:t>
      </w:r>
      <w:r w:rsidR="004472C7" w:rsidRPr="00A53079">
        <w:rPr>
          <w:rFonts w:ascii="Times New Roman" w:hAnsi="Times New Roman" w:cs="Times New Roman"/>
          <w:shd w:val="clear" w:color="auto" w:fill="FFFFFF"/>
        </w:rPr>
        <w:t xml:space="preserve">× </w:t>
      </w:r>
      <w:r w:rsidR="004472C7" w:rsidRPr="00A53079">
        <w:rPr>
          <w:rFonts w:ascii="Times New Roman" w:hAnsi="Times New Roman" w:cs="Times New Roman"/>
        </w:rPr>
        <w:t>1.</w:t>
      </w:r>
      <w:r w:rsidR="004472C7">
        <w:rPr>
          <w:rFonts w:ascii="Times New Roman" w:hAnsi="Times New Roman" w:cs="Times New Roman"/>
        </w:rPr>
        <w:t>8 mm</w:t>
      </w:r>
      <w:r w:rsidR="004472C7" w:rsidRPr="005B3DD1">
        <w:rPr>
          <w:rFonts w:ascii="Times New Roman" w:hAnsi="Times New Roman" w:cs="Times New Roman"/>
          <w:vertAlign w:val="superscript"/>
        </w:rPr>
        <w:t>2</w:t>
      </w:r>
      <w:r w:rsidR="004472C7">
        <w:rPr>
          <w:rFonts w:ascii="Times New Roman" w:hAnsi="Times New Roman" w:cs="Times New Roman"/>
        </w:rPr>
        <w:t xml:space="preserve"> over </w:t>
      </w:r>
      <w:r w:rsidR="007A12F8">
        <w:rPr>
          <w:rFonts w:ascii="Times New Roman" w:hAnsi="Times New Roman" w:cs="Times New Roman"/>
        </w:rPr>
        <w:t>50-</w:t>
      </w:r>
      <w:r w:rsidR="004472C7">
        <w:rPr>
          <w:rFonts w:ascii="Times New Roman" w:hAnsi="Times New Roman" w:cs="Times New Roman"/>
        </w:rPr>
        <w:t xml:space="preserve">time frames at </w:t>
      </w:r>
      <w:r w:rsidR="007A12F8">
        <w:rPr>
          <w:rFonts w:ascii="Times New Roman" w:hAnsi="Times New Roman" w:cs="Times New Roman"/>
        </w:rPr>
        <w:t xml:space="preserve">one </w:t>
      </w:r>
      <w:r w:rsidR="004472C7">
        <w:rPr>
          <w:rFonts w:ascii="Times New Roman" w:hAnsi="Times New Roman" w:cs="Times New Roman"/>
        </w:rPr>
        <w:t xml:space="preserve">image slice. The four-chamber and two-chamber view images had spatial dimensions </w:t>
      </w:r>
      <w:r w:rsidR="004472C7" w:rsidRPr="004D4605">
        <w:rPr>
          <w:rFonts w:ascii="Times New Roman" w:hAnsi="Times New Roman" w:cs="Times New Roman"/>
        </w:rPr>
        <w:t xml:space="preserve">of </w:t>
      </w:r>
      <w:r w:rsidR="004472C7">
        <w:rPr>
          <w:rFonts w:ascii="Times New Roman" w:hAnsi="Times New Roman" w:cs="Times New Roman"/>
        </w:rPr>
        <w:t>208</w:t>
      </w:r>
      <w:r w:rsidR="004472C7" w:rsidRPr="004D4605">
        <w:rPr>
          <w:rFonts w:ascii="Times New Roman" w:hAnsi="Times New Roman" w:cs="Times New Roman"/>
        </w:rPr>
        <w:t xml:space="preserve"> </w:t>
      </w:r>
      <w:r w:rsidR="004472C7" w:rsidRPr="004D4605">
        <w:rPr>
          <w:rFonts w:ascii="Times New Roman" w:hAnsi="Times New Roman" w:cs="Times New Roman"/>
          <w:shd w:val="clear" w:color="auto" w:fill="FFFFFF"/>
        </w:rPr>
        <w:t xml:space="preserve">× </w:t>
      </w:r>
      <w:r w:rsidR="004472C7">
        <w:rPr>
          <w:rFonts w:ascii="Times New Roman" w:hAnsi="Times New Roman" w:cs="Times New Roman"/>
          <w:shd w:val="clear" w:color="auto" w:fill="FFFFFF"/>
        </w:rPr>
        <w:t>156</w:t>
      </w:r>
      <w:r w:rsidR="004472C7" w:rsidRPr="004D4605">
        <w:rPr>
          <w:rFonts w:ascii="Times New Roman" w:hAnsi="Times New Roman" w:cs="Times New Roman"/>
          <w:shd w:val="clear" w:color="auto" w:fill="FFFFFF"/>
        </w:rPr>
        <w:t xml:space="preserve"> and </w:t>
      </w:r>
      <w:r w:rsidR="004472C7">
        <w:rPr>
          <w:rFonts w:ascii="Times New Roman" w:hAnsi="Times New Roman" w:cs="Times New Roman"/>
          <w:shd w:val="clear" w:color="auto" w:fill="FFFFFF"/>
        </w:rPr>
        <w:t>156</w:t>
      </w:r>
      <w:r w:rsidR="004472C7" w:rsidRPr="004D4605">
        <w:rPr>
          <w:rFonts w:ascii="Times New Roman" w:hAnsi="Times New Roman" w:cs="Times New Roman"/>
          <w:shd w:val="clear" w:color="auto" w:fill="FFFFFF"/>
        </w:rPr>
        <w:t xml:space="preserve"> × </w:t>
      </w:r>
      <w:r w:rsidR="004472C7">
        <w:rPr>
          <w:rFonts w:ascii="Times New Roman" w:hAnsi="Times New Roman" w:cs="Times New Roman"/>
          <w:shd w:val="clear" w:color="auto" w:fill="FFFFFF"/>
        </w:rPr>
        <w:t>208</w:t>
      </w:r>
      <w:r w:rsidR="004472C7" w:rsidRPr="004D4605">
        <w:rPr>
          <w:rFonts w:ascii="Times New Roman" w:hAnsi="Times New Roman" w:cs="Times New Roman"/>
          <w:shd w:val="clear" w:color="auto" w:fill="FFFFFF"/>
        </w:rPr>
        <w:t xml:space="preserve"> pixels</w:t>
      </w:r>
      <w:r w:rsidR="007A12F8">
        <w:rPr>
          <w:rFonts w:ascii="Times New Roman" w:hAnsi="Times New Roman" w:cs="Times New Roman"/>
          <w:shd w:val="clear" w:color="auto" w:fill="FFFFFF"/>
        </w:rPr>
        <w:t>,</w:t>
      </w:r>
      <w:r w:rsidR="004472C7" w:rsidRPr="004D4605">
        <w:rPr>
          <w:rFonts w:ascii="Times New Roman" w:hAnsi="Times New Roman" w:cs="Times New Roman"/>
          <w:shd w:val="clear" w:color="auto" w:fill="FFFFFF"/>
        </w:rPr>
        <w:t xml:space="preserve"> respectively. Manual image segmentation was performed by a t</w:t>
      </w:r>
      <w:r w:rsidR="004472C7">
        <w:rPr>
          <w:rFonts w:ascii="Times New Roman" w:hAnsi="Times New Roman" w:cs="Times New Roman"/>
          <w:shd w:val="clear" w:color="auto" w:fill="FFFFFF"/>
        </w:rPr>
        <w:t xml:space="preserve">eam of eight observers overlooked by three principal investigators to standardize the segmentation procedure. The LA and RA </w:t>
      </w:r>
      <w:r w:rsidR="007A204F">
        <w:rPr>
          <w:rFonts w:ascii="Times New Roman" w:hAnsi="Times New Roman" w:cs="Times New Roman"/>
          <w:shd w:val="clear" w:color="auto" w:fill="FFFFFF"/>
        </w:rPr>
        <w:t>cavities</w:t>
      </w:r>
      <w:r w:rsidR="004472C7">
        <w:rPr>
          <w:rFonts w:ascii="Times New Roman" w:hAnsi="Times New Roman" w:cs="Times New Roman"/>
          <w:shd w:val="clear" w:color="auto" w:fill="FFFFFF"/>
        </w:rPr>
        <w:t xml:space="preserve"> were segmented for </w:t>
      </w:r>
      <w:r w:rsidR="004472C7">
        <w:rPr>
          <w:rFonts w:ascii="Times New Roman" w:hAnsi="Times New Roman" w:cs="Times New Roman"/>
        </w:rPr>
        <w:t xml:space="preserve">4860 </w:t>
      </w:r>
      <w:r w:rsidR="004472C7">
        <w:rPr>
          <w:rFonts w:ascii="Times New Roman" w:hAnsi="Times New Roman" w:cs="Times New Roman"/>
          <w:shd w:val="clear" w:color="auto" w:fill="FFFFFF"/>
        </w:rPr>
        <w:t xml:space="preserve">four-chamber view images, and the LA </w:t>
      </w:r>
      <w:r w:rsidR="00E256B0">
        <w:rPr>
          <w:rFonts w:ascii="Times New Roman" w:hAnsi="Times New Roman" w:cs="Times New Roman"/>
          <w:shd w:val="clear" w:color="auto" w:fill="FFFFFF"/>
        </w:rPr>
        <w:t>cavity</w:t>
      </w:r>
      <w:r w:rsidR="004472C7">
        <w:rPr>
          <w:rFonts w:ascii="Times New Roman" w:hAnsi="Times New Roman" w:cs="Times New Roman"/>
          <w:shd w:val="clear" w:color="auto" w:fill="FFFFFF"/>
        </w:rPr>
        <w:t xml:space="preserve"> was segmented for </w:t>
      </w:r>
      <w:r w:rsidR="00724737">
        <w:rPr>
          <w:rFonts w:ascii="Times New Roman" w:hAnsi="Times New Roman" w:cs="Times New Roman"/>
        </w:rPr>
        <w:t xml:space="preserve">4860 </w:t>
      </w:r>
      <w:r w:rsidR="004472C7">
        <w:rPr>
          <w:rFonts w:ascii="Times New Roman" w:hAnsi="Times New Roman" w:cs="Times New Roman"/>
          <w:shd w:val="clear" w:color="auto" w:fill="FFFFFF"/>
        </w:rPr>
        <w:t xml:space="preserve">two-chamber view images. For each </w:t>
      </w:r>
      <w:r w:rsidR="00C547EF">
        <w:rPr>
          <w:rFonts w:ascii="Times New Roman" w:hAnsi="Times New Roman" w:cs="Times New Roman"/>
          <w:lang w:val="en-NZ"/>
        </w:rPr>
        <w:t>MRI</w:t>
      </w:r>
      <w:r w:rsidR="004472C7">
        <w:rPr>
          <w:rFonts w:ascii="Times New Roman" w:hAnsi="Times New Roman" w:cs="Times New Roman"/>
          <w:shd w:val="clear" w:color="auto" w:fill="FFFFFF"/>
        </w:rPr>
        <w:t xml:space="preserve">, </w:t>
      </w:r>
      <w:r w:rsidR="007A12F8">
        <w:rPr>
          <w:rFonts w:ascii="Times New Roman" w:hAnsi="Times New Roman" w:cs="Times New Roman"/>
          <w:shd w:val="clear" w:color="auto" w:fill="FFFFFF"/>
        </w:rPr>
        <w:t>two</w:t>
      </w:r>
      <w:r w:rsidR="004472C7">
        <w:rPr>
          <w:rFonts w:ascii="Times New Roman" w:hAnsi="Times New Roman" w:cs="Times New Roman"/>
          <w:shd w:val="clear" w:color="auto" w:fill="FFFFFF"/>
        </w:rPr>
        <w:t xml:space="preserve"> of the </w:t>
      </w:r>
      <w:r w:rsidR="007A12F8">
        <w:rPr>
          <w:rFonts w:ascii="Times New Roman" w:hAnsi="Times New Roman" w:cs="Times New Roman"/>
          <w:shd w:val="clear" w:color="auto" w:fill="FFFFFF"/>
        </w:rPr>
        <w:t>50-</w:t>
      </w:r>
      <w:r w:rsidR="004472C7">
        <w:rPr>
          <w:rFonts w:ascii="Times New Roman" w:hAnsi="Times New Roman" w:cs="Times New Roman"/>
          <w:shd w:val="clear" w:color="auto" w:fill="FFFFFF"/>
        </w:rPr>
        <w:t xml:space="preserve">time frames were manually annotated to capture the extremes in the atrial volume at </w:t>
      </w:r>
      <w:r w:rsidR="004472C7">
        <w:rPr>
          <w:rFonts w:ascii="Times New Roman" w:hAnsi="Times New Roman" w:cs="Times New Roman" w:hint="eastAsia"/>
          <w:shd w:val="clear" w:color="auto" w:fill="FFFFFF"/>
        </w:rPr>
        <w:t xml:space="preserve">atrial </w:t>
      </w:r>
      <w:r w:rsidR="004472C7">
        <w:rPr>
          <w:rFonts w:ascii="Times New Roman" w:hAnsi="Times New Roman" w:cs="Times New Roman"/>
          <w:shd w:val="clear" w:color="auto" w:fill="FFFFFF"/>
        </w:rPr>
        <w:t xml:space="preserve">end-diastolic and end-systolic stages of the cardiac cycle. </w:t>
      </w:r>
      <w:r w:rsidR="004472C7" w:rsidRPr="00A53079">
        <w:rPr>
          <w:rFonts w:ascii="Times New Roman" w:hAnsi="Times New Roman" w:cs="Times New Roman"/>
        </w:rPr>
        <w:t xml:space="preserve">The </w:t>
      </w:r>
      <w:r w:rsidR="001F0B52">
        <w:rPr>
          <w:rFonts w:ascii="Times New Roman" w:hAnsi="Times New Roman" w:cs="Times New Roman"/>
        </w:rPr>
        <w:t>cavity</w:t>
      </w:r>
      <w:r w:rsidR="004472C7" w:rsidRPr="00A53079">
        <w:rPr>
          <w:rFonts w:ascii="Times New Roman" w:hAnsi="Times New Roman" w:cs="Times New Roman"/>
        </w:rPr>
        <w:t xml:space="preserve"> for both atrial chambers was</w:t>
      </w:r>
      <w:r w:rsidR="004472C7" w:rsidRPr="00CB2FAE">
        <w:rPr>
          <w:rFonts w:ascii="Times New Roman" w:hAnsi="Times New Roman" w:cs="Times New Roman"/>
        </w:rPr>
        <w:t xml:space="preserve"> defined by manually tracing the LA</w:t>
      </w:r>
      <w:r w:rsidR="004472C7">
        <w:rPr>
          <w:rFonts w:ascii="Times New Roman" w:hAnsi="Times New Roman" w:cs="Times New Roman"/>
        </w:rPr>
        <w:t xml:space="preserve"> and RA</w:t>
      </w:r>
      <w:r w:rsidR="004472C7" w:rsidRPr="00CB2FAE">
        <w:rPr>
          <w:rFonts w:ascii="Times New Roman" w:hAnsi="Times New Roman" w:cs="Times New Roman"/>
        </w:rPr>
        <w:t xml:space="preserve"> blood pool.</w:t>
      </w:r>
      <w:r w:rsidR="004472C7">
        <w:rPr>
          <w:rFonts w:ascii="Times New Roman" w:hAnsi="Times New Roman" w:cs="Times New Roman"/>
        </w:rPr>
        <w:t xml:space="preserve"> Pulmonary veins </w:t>
      </w:r>
      <w:r w:rsidR="007A12F8">
        <w:rPr>
          <w:rFonts w:ascii="Times New Roman" w:hAnsi="Times New Roman" w:cs="Times New Roman"/>
        </w:rPr>
        <w:t xml:space="preserve">(PVs) </w:t>
      </w:r>
      <w:r w:rsidR="004472C7">
        <w:rPr>
          <w:rFonts w:ascii="Times New Roman" w:hAnsi="Times New Roman" w:cs="Times New Roman"/>
        </w:rPr>
        <w:t>were not included in the LA annotations. The mitral valve and tricuspid valve were delineated by a linear cut to separate the atrial and ventricular chambers.</w:t>
      </w:r>
    </w:p>
    <w:p w14:paraId="781E3D27" w14:textId="328D9C48" w:rsidR="004472C7" w:rsidRDefault="002A45C7" w:rsidP="0048607A">
      <w:pPr>
        <w:autoSpaceDE w:val="0"/>
        <w:autoSpaceDN w:val="0"/>
        <w:adjustRightInd w:val="0"/>
        <w:spacing w:after="0" w:line="240" w:lineRule="auto"/>
        <w:ind w:firstLine="420"/>
        <w:jc w:val="both"/>
        <w:rPr>
          <w:rFonts w:ascii="Times New Roman" w:hAnsi="Times New Roman" w:cs="Times New Roman"/>
        </w:rPr>
      </w:pPr>
      <w:r w:rsidRPr="002A45C7">
        <w:rPr>
          <w:rFonts w:ascii="Times New Roman" w:hAnsi="Times New Roman" w:cs="Times New Roman"/>
          <w:i/>
        </w:rPr>
        <w:t>Utah</w:t>
      </w:r>
      <w:r w:rsidR="001A4003">
        <w:rPr>
          <w:rFonts w:ascii="Times New Roman" w:hAnsi="Times New Roman" w:cs="Times New Roman"/>
          <w:i/>
        </w:rPr>
        <w:t xml:space="preserve"> and Waikato</w:t>
      </w:r>
      <w:r w:rsidRPr="002A45C7">
        <w:rPr>
          <w:rFonts w:ascii="Times New Roman" w:hAnsi="Times New Roman" w:cs="Times New Roman"/>
          <w:i/>
        </w:rPr>
        <w:t xml:space="preserve">: </w:t>
      </w:r>
      <w:r w:rsidR="004472C7">
        <w:rPr>
          <w:rFonts w:ascii="Times New Roman" w:hAnsi="Times New Roman" w:cs="Times New Roman"/>
        </w:rPr>
        <w:t xml:space="preserve">The </w:t>
      </w:r>
      <w:r w:rsidR="0025090C">
        <w:rPr>
          <w:rFonts w:ascii="Times New Roman" w:hAnsi="Times New Roman" w:cs="Times New Roman"/>
        </w:rPr>
        <w:t>13,552</w:t>
      </w:r>
      <w:r w:rsidR="004472C7">
        <w:rPr>
          <w:rFonts w:ascii="Times New Roman" w:hAnsi="Times New Roman" w:cs="Times New Roman"/>
        </w:rPr>
        <w:t xml:space="preserve"> </w:t>
      </w:r>
      <w:r w:rsidR="007A12F8">
        <w:rPr>
          <w:rFonts w:ascii="Times New Roman" w:hAnsi="Times New Roman" w:cs="Times New Roman"/>
        </w:rPr>
        <w:t xml:space="preserve">2D </w:t>
      </w:r>
      <w:r w:rsidR="00C547EF">
        <w:rPr>
          <w:rFonts w:ascii="Times New Roman" w:hAnsi="Times New Roman" w:cs="Times New Roman"/>
        </w:rPr>
        <w:t>CE-MRI</w:t>
      </w:r>
      <w:ins w:id="14" w:author="zhaohan" w:date="2021-10-12T21:37:00Z">
        <w:r w:rsidR="002A1512">
          <w:rPr>
            <w:rFonts w:ascii="Times New Roman" w:hAnsi="Times New Roman" w:cs="Times New Roman"/>
          </w:rPr>
          <w:t xml:space="preserve"> slices </w:t>
        </w:r>
      </w:ins>
      <w:r w:rsidR="0025090C">
        <w:rPr>
          <w:rFonts w:ascii="Times New Roman" w:hAnsi="Times New Roman" w:cs="Times New Roman"/>
        </w:rPr>
        <w:t>were</w:t>
      </w:r>
      <w:r w:rsidR="004472C7">
        <w:rPr>
          <w:rFonts w:ascii="Times New Roman" w:hAnsi="Times New Roman" w:cs="Times New Roman"/>
        </w:rPr>
        <w:t xml:space="preserve"> acquired from 41 de-identified patients with atrial fibrillation at </w:t>
      </w:r>
      <w:r w:rsidR="007A12F8">
        <w:rPr>
          <w:rFonts w:ascii="Times New Roman" w:hAnsi="Times New Roman" w:cs="Times New Roman"/>
        </w:rPr>
        <w:t xml:space="preserve">the </w:t>
      </w:r>
      <w:r w:rsidR="004472C7">
        <w:rPr>
          <w:rFonts w:ascii="Times New Roman" w:hAnsi="Times New Roman" w:cs="Times New Roman"/>
        </w:rPr>
        <w:t xml:space="preserve">University of Utah. </w:t>
      </w:r>
      <w:r w:rsidR="007A12F8">
        <w:rPr>
          <w:rFonts w:ascii="Times New Roman" w:hAnsi="Times New Roman" w:cs="Times New Roman"/>
        </w:rPr>
        <w:t xml:space="preserve">In addition, </w:t>
      </w:r>
      <w:r w:rsidR="00E174DD">
        <w:rPr>
          <w:rFonts w:ascii="Times New Roman" w:hAnsi="Times New Roman" w:cs="Times New Roman"/>
        </w:rPr>
        <w:t>968</w:t>
      </w:r>
      <w:r w:rsidR="004472C7">
        <w:rPr>
          <w:rFonts w:ascii="Times New Roman" w:hAnsi="Times New Roman" w:cs="Times New Roman"/>
        </w:rPr>
        <w:t xml:space="preserve"> </w:t>
      </w:r>
      <w:r w:rsidR="00C547EF">
        <w:rPr>
          <w:rFonts w:ascii="Times New Roman" w:hAnsi="Times New Roman" w:cs="Times New Roman"/>
        </w:rPr>
        <w:t>CE-MRI</w:t>
      </w:r>
      <w:r w:rsidR="002A1512">
        <w:rPr>
          <w:rFonts w:ascii="Times New Roman" w:hAnsi="Times New Roman" w:cs="Times New Roman"/>
        </w:rPr>
        <w:t xml:space="preserve"> </w:t>
      </w:r>
      <w:ins w:id="15" w:author="zhaohan" w:date="2021-10-12T21:38:00Z">
        <w:r w:rsidR="002A1512">
          <w:rPr>
            <w:rFonts w:ascii="Times New Roman" w:hAnsi="Times New Roman" w:cs="Times New Roman"/>
          </w:rPr>
          <w:t>slices</w:t>
        </w:r>
      </w:ins>
      <w:r w:rsidR="00E174DD">
        <w:rPr>
          <w:rFonts w:ascii="Times New Roman" w:hAnsi="Times New Roman" w:cs="Times New Roman"/>
        </w:rPr>
        <w:t xml:space="preserve"> were</w:t>
      </w:r>
      <w:r w:rsidR="004472C7">
        <w:rPr>
          <w:rFonts w:ascii="Times New Roman" w:hAnsi="Times New Roman" w:cs="Times New Roman"/>
        </w:rPr>
        <w:t xml:space="preserve"> acquired from 9 de-identified patients with atrial fibrillation at Waikato Hospital, </w:t>
      </w:r>
      <w:r w:rsidR="00E947EF">
        <w:rPr>
          <w:rFonts w:ascii="Times New Roman" w:hAnsi="Times New Roman" w:cs="Times New Roman"/>
        </w:rPr>
        <w:t xml:space="preserve">Hamilton, </w:t>
      </w:r>
      <w:r w:rsidR="004472C7">
        <w:rPr>
          <w:rFonts w:ascii="Times New Roman" w:hAnsi="Times New Roman" w:cs="Times New Roman"/>
        </w:rPr>
        <w:t xml:space="preserve">New Zealand. The image acquisition protocols were consistent across the two centers. All scans were acquired independently. Patients underwent </w:t>
      </w:r>
      <w:r w:rsidR="00C547EF">
        <w:rPr>
          <w:rFonts w:ascii="Times New Roman" w:hAnsi="Times New Roman" w:cs="Times New Roman"/>
        </w:rPr>
        <w:t>CE-MRI</w:t>
      </w:r>
      <w:r w:rsidR="004472C7">
        <w:rPr>
          <w:rFonts w:ascii="Times New Roman" w:hAnsi="Times New Roman" w:cs="Times New Roman"/>
        </w:rPr>
        <w:t xml:space="preserve"> scanning to define the atrial structure prior to and</w:t>
      </w:r>
      <w:r w:rsidR="007A12F8">
        <w:rPr>
          <w:rFonts w:ascii="Times New Roman" w:hAnsi="Times New Roman" w:cs="Times New Roman"/>
        </w:rPr>
        <w:t>/or</w:t>
      </w:r>
      <w:r w:rsidR="004472C7">
        <w:rPr>
          <w:rFonts w:ascii="Times New Roman" w:hAnsi="Times New Roman" w:cs="Times New Roman"/>
        </w:rPr>
        <w:t xml:space="preserve"> post-catheter ablation treatment. </w:t>
      </w:r>
      <w:r w:rsidR="004472C7" w:rsidRPr="00D402B3">
        <w:rPr>
          <w:rFonts w:ascii="Times New Roman" w:hAnsi="Times New Roman" w:cs="Times New Roman"/>
          <w:shd w:val="clear" w:color="auto" w:fill="FFFFFF"/>
        </w:rPr>
        <w:t xml:space="preserve">The images were acquired with either a </w:t>
      </w:r>
      <w:r w:rsidR="004472C7" w:rsidRPr="00D402B3">
        <w:rPr>
          <w:rFonts w:ascii="Times New Roman" w:hAnsi="Times New Roman" w:cs="Times New Roman"/>
        </w:rPr>
        <w:t xml:space="preserve">1.5 Tesla Avanto or 3.0 Tesla Verio clinical whole-body scanners (Siemens Medical Solutions, Erlangen, Germany). </w:t>
      </w:r>
      <w:r w:rsidR="004472C7" w:rsidRPr="00D402B3">
        <w:rPr>
          <w:rFonts w:ascii="Times New Roman" w:hAnsi="Times New Roman" w:cs="Times New Roman"/>
          <w:lang w:val="en-NZ"/>
        </w:rPr>
        <w:t xml:space="preserve">High-resolution </w:t>
      </w:r>
      <w:r w:rsidR="00C547EF">
        <w:rPr>
          <w:rFonts w:ascii="Times New Roman" w:hAnsi="Times New Roman" w:cs="Times New Roman"/>
          <w:lang w:val="en-NZ"/>
        </w:rPr>
        <w:t>CE-MRI</w:t>
      </w:r>
      <w:r w:rsidR="004472C7" w:rsidRPr="00D402B3">
        <w:rPr>
          <w:rFonts w:ascii="Times New Roman" w:hAnsi="Times New Roman" w:cs="Times New Roman"/>
          <w:lang w:val="en-NZ"/>
        </w:rPr>
        <w:t>s of bi-atrial chambers were acquired approximately 20-25 minutes after the injection of 0.1 mmol/kg gadolinium contrast (M</w:t>
      </w:r>
      <w:r w:rsidR="004472C7" w:rsidRPr="00B534CA">
        <w:rPr>
          <w:rFonts w:ascii="Times New Roman" w:hAnsi="Times New Roman" w:cs="Times New Roman"/>
          <w:lang w:val="en-NZ"/>
        </w:rPr>
        <w:t>ultihance, Bracco Diagnostics Inc., Princeton, NJ) using a 3D respiratory navigated, inversion recovery prepared gradient echo pulse sequence. An inversion pulse w</w:t>
      </w:r>
      <w:r w:rsidR="004472C7" w:rsidRPr="00CB2FAE">
        <w:rPr>
          <w:rFonts w:ascii="Times New Roman" w:hAnsi="Times New Roman" w:cs="Times New Roman"/>
          <w:lang w:val="en-NZ"/>
        </w:rPr>
        <w:t>as applied every heartbeat, and fat saturation was applied immediately before data acquisition. To preserve magnetization in the image volume, the navi</w:t>
      </w:r>
      <w:r w:rsidR="004472C7" w:rsidRPr="00A53079">
        <w:rPr>
          <w:rFonts w:ascii="Times New Roman" w:hAnsi="Times New Roman" w:cs="Times New Roman"/>
          <w:lang w:val="en-NZ"/>
        </w:rPr>
        <w:t xml:space="preserve">gator was acquired immediately after the data acquisition block. </w:t>
      </w:r>
      <w:r w:rsidR="004472C7" w:rsidRPr="00A53079">
        <w:rPr>
          <w:rFonts w:ascii="Times New Roman" w:hAnsi="Times New Roman" w:cs="Times New Roman"/>
        </w:rPr>
        <w:t xml:space="preserve">Typical scan times for the </w:t>
      </w:r>
      <w:r w:rsidR="00C547EF">
        <w:rPr>
          <w:rFonts w:ascii="Times New Roman" w:hAnsi="Times New Roman" w:cs="Times New Roman"/>
        </w:rPr>
        <w:t>CE-MRI</w:t>
      </w:r>
      <w:r w:rsidR="004472C7" w:rsidRPr="00A53079">
        <w:rPr>
          <w:rFonts w:ascii="Times New Roman" w:hAnsi="Times New Roman" w:cs="Times New Roman"/>
        </w:rPr>
        <w:t xml:space="preserve"> study were between 8-15 minutes at 1.5 T</w:t>
      </w:r>
      <w:r w:rsidR="004472C7">
        <w:rPr>
          <w:rFonts w:ascii="Times New Roman" w:hAnsi="Times New Roman" w:cs="Times New Roman"/>
        </w:rPr>
        <w:t>esla</w:t>
      </w:r>
      <w:r w:rsidR="004472C7" w:rsidRPr="00A53079">
        <w:rPr>
          <w:rFonts w:ascii="Times New Roman" w:hAnsi="Times New Roman" w:cs="Times New Roman"/>
        </w:rPr>
        <w:t xml:space="preserve"> and 6-11 minutes using the 3</w:t>
      </w:r>
      <w:r w:rsidR="004472C7">
        <w:rPr>
          <w:rFonts w:ascii="Times New Roman" w:hAnsi="Times New Roman" w:cs="Times New Roman"/>
        </w:rPr>
        <w:t xml:space="preserve"> </w:t>
      </w:r>
      <w:r w:rsidR="004472C7" w:rsidRPr="00A53079">
        <w:rPr>
          <w:rFonts w:ascii="Times New Roman" w:hAnsi="Times New Roman" w:cs="Times New Roman"/>
        </w:rPr>
        <w:t>T</w:t>
      </w:r>
      <w:r w:rsidR="004472C7">
        <w:rPr>
          <w:rFonts w:ascii="Times New Roman" w:hAnsi="Times New Roman" w:cs="Times New Roman"/>
        </w:rPr>
        <w:t>esla</w:t>
      </w:r>
      <w:r w:rsidR="004472C7" w:rsidRPr="00A53079">
        <w:rPr>
          <w:rFonts w:ascii="Times New Roman" w:hAnsi="Times New Roman" w:cs="Times New Roman"/>
        </w:rPr>
        <w:t xml:space="preserve"> scanner (for Siemens sequences) depending on patient respiration.</w:t>
      </w:r>
      <w:r w:rsidR="004472C7">
        <w:rPr>
          <w:rFonts w:ascii="Times New Roman" w:hAnsi="Times New Roman" w:cs="Times New Roman"/>
        </w:rPr>
        <w:t xml:space="preserve"> </w:t>
      </w:r>
      <w:r w:rsidR="004472C7" w:rsidRPr="00A53079">
        <w:rPr>
          <w:rFonts w:ascii="Times New Roman" w:hAnsi="Times New Roman" w:cs="Times New Roman"/>
        </w:rPr>
        <w:t xml:space="preserve">The spatial resolutions of all 3D </w:t>
      </w:r>
      <w:r w:rsidR="00C547EF">
        <w:rPr>
          <w:rFonts w:ascii="Times New Roman" w:hAnsi="Times New Roman" w:cs="Times New Roman"/>
        </w:rPr>
        <w:t>CE-MRI</w:t>
      </w:r>
      <w:r w:rsidR="004472C7" w:rsidRPr="00A53079">
        <w:rPr>
          <w:rFonts w:ascii="Times New Roman" w:hAnsi="Times New Roman" w:cs="Times New Roman"/>
        </w:rPr>
        <w:t xml:space="preserve"> scans were 0.625 </w:t>
      </w:r>
      <w:r w:rsidR="004472C7" w:rsidRPr="00A53079">
        <w:rPr>
          <w:rFonts w:ascii="Times New Roman" w:hAnsi="Times New Roman" w:cs="Times New Roman"/>
          <w:shd w:val="clear" w:color="auto" w:fill="FFFFFF"/>
        </w:rPr>
        <w:t xml:space="preserve">× </w:t>
      </w:r>
      <w:r w:rsidR="004472C7" w:rsidRPr="00A53079">
        <w:rPr>
          <w:rFonts w:ascii="Times New Roman" w:hAnsi="Times New Roman" w:cs="Times New Roman"/>
        </w:rPr>
        <w:t xml:space="preserve">0.625 </w:t>
      </w:r>
      <w:r w:rsidR="004472C7" w:rsidRPr="00A53079">
        <w:rPr>
          <w:rFonts w:ascii="Times New Roman" w:hAnsi="Times New Roman" w:cs="Times New Roman"/>
          <w:shd w:val="clear" w:color="auto" w:fill="FFFFFF"/>
        </w:rPr>
        <w:t xml:space="preserve">× </w:t>
      </w:r>
      <w:r w:rsidR="004472C7" w:rsidRPr="00A53079">
        <w:rPr>
          <w:rFonts w:ascii="Times New Roman" w:hAnsi="Times New Roman" w:cs="Times New Roman"/>
        </w:rPr>
        <w:t xml:space="preserve">1.25 mm³. </w:t>
      </w:r>
      <w:r w:rsidR="00C547EF">
        <w:rPr>
          <w:rFonts w:ascii="Times New Roman" w:hAnsi="Times New Roman" w:cs="Times New Roman"/>
        </w:rPr>
        <w:t>CE-MRI</w:t>
      </w:r>
      <w:r w:rsidR="004472C7" w:rsidRPr="00A53079">
        <w:rPr>
          <w:rFonts w:ascii="Times New Roman" w:hAnsi="Times New Roman" w:cs="Times New Roman"/>
        </w:rPr>
        <w:t xml:space="preserve"> scans from </w:t>
      </w:r>
      <w:r w:rsidR="007A12F8">
        <w:rPr>
          <w:rFonts w:ascii="Times New Roman" w:hAnsi="Times New Roman" w:cs="Times New Roman"/>
        </w:rPr>
        <w:t xml:space="preserve">the </w:t>
      </w:r>
      <w:r w:rsidR="004472C7" w:rsidRPr="00A53079">
        <w:rPr>
          <w:rFonts w:ascii="Times New Roman" w:hAnsi="Times New Roman" w:cs="Times New Roman"/>
        </w:rPr>
        <w:t xml:space="preserve">University of Utah had spatial dimensions of 576 </w:t>
      </w:r>
      <w:r w:rsidR="004472C7" w:rsidRPr="00A53079">
        <w:rPr>
          <w:rFonts w:ascii="Times New Roman" w:hAnsi="Times New Roman" w:cs="Times New Roman"/>
          <w:shd w:val="clear" w:color="auto" w:fill="FFFFFF"/>
        </w:rPr>
        <w:t>× 576 × 44 or 640 × 640 × 44 pixel</w:t>
      </w:r>
      <w:r w:rsidR="007A12F8">
        <w:rPr>
          <w:rFonts w:ascii="Times New Roman" w:hAnsi="Times New Roman" w:cs="Times New Roman"/>
          <w:shd w:val="clear" w:color="auto" w:fill="FFFFFF"/>
        </w:rPr>
        <w:t>s</w:t>
      </w:r>
      <w:r w:rsidR="004472C7" w:rsidRPr="00A53079">
        <w:rPr>
          <w:rFonts w:ascii="Times New Roman" w:hAnsi="Times New Roman" w:cs="Times New Roman"/>
          <w:shd w:val="clear" w:color="auto" w:fill="FFFFFF"/>
        </w:rPr>
        <w:t xml:space="preserve">, while scans from Waikato Hospital were 640 × 640 × 88 pixels. </w:t>
      </w:r>
      <w:r w:rsidR="004472C7" w:rsidRPr="00A53079">
        <w:rPr>
          <w:rFonts w:ascii="Times New Roman" w:hAnsi="Times New Roman" w:cs="Times New Roman"/>
        </w:rPr>
        <w:t xml:space="preserve">The LA and RA </w:t>
      </w:r>
      <w:r w:rsidR="004B7481">
        <w:rPr>
          <w:rFonts w:ascii="Times New Roman" w:hAnsi="Times New Roman" w:cs="Times New Roman"/>
        </w:rPr>
        <w:t>cavities</w:t>
      </w:r>
      <w:r w:rsidR="004472C7" w:rsidRPr="00A53079">
        <w:rPr>
          <w:rFonts w:ascii="Times New Roman" w:hAnsi="Times New Roman" w:cs="Times New Roman"/>
        </w:rPr>
        <w:t xml:space="preserve"> and bi-atrial </w:t>
      </w:r>
      <w:r w:rsidR="001B596A">
        <w:rPr>
          <w:rFonts w:ascii="Times New Roman" w:hAnsi="Times New Roman" w:cs="Times New Roman"/>
        </w:rPr>
        <w:t>wall</w:t>
      </w:r>
      <w:r w:rsidR="007A12F8">
        <w:rPr>
          <w:rFonts w:ascii="Times New Roman" w:hAnsi="Times New Roman" w:cs="Times New Roman"/>
        </w:rPr>
        <w:t>s</w:t>
      </w:r>
      <w:r w:rsidR="004472C7" w:rsidRPr="00A53079">
        <w:rPr>
          <w:rFonts w:ascii="Times New Roman" w:hAnsi="Times New Roman" w:cs="Times New Roman"/>
        </w:rPr>
        <w:t xml:space="preserve"> were manually segmented in consensus with three trained observers for each </w:t>
      </w:r>
      <w:r w:rsidR="00C547EF">
        <w:rPr>
          <w:rFonts w:ascii="Times New Roman" w:hAnsi="Times New Roman" w:cs="Times New Roman"/>
        </w:rPr>
        <w:t>CE-MRI</w:t>
      </w:r>
      <w:r w:rsidR="004472C7" w:rsidRPr="00A53079">
        <w:rPr>
          <w:rFonts w:ascii="Times New Roman" w:hAnsi="Times New Roman" w:cs="Times New Roman"/>
        </w:rPr>
        <w:t xml:space="preserve"> scan to obtain one segmentation per </w:t>
      </w:r>
      <w:r w:rsidR="004472C7" w:rsidRPr="00A53079">
        <w:rPr>
          <w:rFonts w:ascii="Times New Roman" w:hAnsi="Times New Roman" w:cs="Times New Roman"/>
        </w:rPr>
        <w:lastRenderedPageBreak/>
        <w:t xml:space="preserve">scan. The </w:t>
      </w:r>
      <w:r w:rsidR="00B8434A">
        <w:rPr>
          <w:rFonts w:ascii="Times New Roman" w:hAnsi="Times New Roman" w:cs="Times New Roman"/>
        </w:rPr>
        <w:t>cavity</w:t>
      </w:r>
      <w:r w:rsidR="004472C7" w:rsidRPr="00A53079">
        <w:rPr>
          <w:rFonts w:ascii="Times New Roman" w:hAnsi="Times New Roman" w:cs="Times New Roman"/>
        </w:rPr>
        <w:t xml:space="preserve"> for both atrial chambers was</w:t>
      </w:r>
      <w:r w:rsidR="004472C7" w:rsidRPr="00CB2FAE">
        <w:rPr>
          <w:rFonts w:ascii="Times New Roman" w:hAnsi="Times New Roman" w:cs="Times New Roman"/>
        </w:rPr>
        <w:t xml:space="preserve"> defined by manually tracing the LA</w:t>
      </w:r>
      <w:r w:rsidR="004472C7">
        <w:rPr>
          <w:rFonts w:ascii="Times New Roman" w:hAnsi="Times New Roman" w:cs="Times New Roman"/>
        </w:rPr>
        <w:t xml:space="preserve"> and RA</w:t>
      </w:r>
      <w:r w:rsidR="004472C7" w:rsidRPr="00CB2FAE">
        <w:rPr>
          <w:rFonts w:ascii="Times New Roman" w:hAnsi="Times New Roman" w:cs="Times New Roman"/>
        </w:rPr>
        <w:t xml:space="preserve"> blood pool. </w:t>
      </w:r>
      <w:r w:rsidR="004472C7">
        <w:rPr>
          <w:rFonts w:ascii="Times New Roman" w:hAnsi="Times New Roman" w:cs="Times New Roman"/>
        </w:rPr>
        <w:t xml:space="preserve">The four PVs were included for the LA, and was limited to the PV antrum region and extended to the point where the PVs stopped narrowing. </w:t>
      </w:r>
      <w:r w:rsidR="004472C7" w:rsidRPr="00FB41BD">
        <w:rPr>
          <w:rFonts w:ascii="Times New Roman" w:hAnsi="Times New Roman" w:cs="Times New Roman"/>
        </w:rPr>
        <w:t>On av</w:t>
      </w:r>
      <w:r w:rsidR="004472C7" w:rsidRPr="0010504D">
        <w:rPr>
          <w:rFonts w:ascii="Times New Roman" w:hAnsi="Times New Roman" w:cs="Times New Roman"/>
        </w:rPr>
        <w:t>erage, the PV antra were limited to less than 10 mm extending out from the endocardial surface, or approximately three times the thickness of the LA wall.</w:t>
      </w:r>
      <w:r w:rsidR="004472C7">
        <w:rPr>
          <w:rFonts w:ascii="Times New Roman" w:hAnsi="Times New Roman" w:cs="Times New Roman"/>
        </w:rPr>
        <w:t xml:space="preserve"> The mitral valve connecting the LA and LV and the tricuspid valve connecting the RA and RV were delineated by a </w:t>
      </w:r>
      <w:r w:rsidR="004472C7" w:rsidRPr="00CB2FAE">
        <w:rPr>
          <w:rFonts w:ascii="Times New Roman" w:hAnsi="Times New Roman" w:cs="Times New Roman"/>
        </w:rPr>
        <w:t>3D plane to create a smooth linear surface</w:t>
      </w:r>
      <w:r w:rsidR="004472C7">
        <w:rPr>
          <w:rFonts w:ascii="Times New Roman" w:hAnsi="Times New Roman" w:cs="Times New Roman"/>
        </w:rPr>
        <w:t xml:space="preserve"> and separate the atrial and ventricular chambers</w:t>
      </w:r>
      <w:r w:rsidR="004472C7" w:rsidRPr="00CB2FAE">
        <w:rPr>
          <w:rFonts w:ascii="Times New Roman" w:hAnsi="Times New Roman" w:cs="Times New Roman"/>
        </w:rPr>
        <w:t xml:space="preserve">. </w:t>
      </w:r>
      <w:r w:rsidR="004472C7">
        <w:rPr>
          <w:rFonts w:ascii="Times New Roman" w:hAnsi="Times New Roman" w:cs="Times New Roman"/>
        </w:rPr>
        <w:t xml:space="preserve">The </w:t>
      </w:r>
      <w:r w:rsidR="003E3DB7">
        <w:rPr>
          <w:rFonts w:ascii="Times New Roman" w:hAnsi="Times New Roman" w:cs="Times New Roman"/>
        </w:rPr>
        <w:t>cavity</w:t>
      </w:r>
      <w:r w:rsidR="004472C7">
        <w:rPr>
          <w:rFonts w:ascii="Times New Roman" w:hAnsi="Times New Roman" w:cs="Times New Roman"/>
        </w:rPr>
        <w:t xml:space="preserve"> surfaces were then morphologically dilated and manually edited to obtain the </w:t>
      </w:r>
      <w:r w:rsidR="00354418">
        <w:rPr>
          <w:rFonts w:ascii="Times New Roman" w:hAnsi="Times New Roman" w:cs="Times New Roman"/>
        </w:rPr>
        <w:t xml:space="preserve">outer </w:t>
      </w:r>
      <w:r w:rsidR="004472C7">
        <w:rPr>
          <w:rFonts w:ascii="Times New Roman" w:hAnsi="Times New Roman" w:cs="Times New Roman"/>
        </w:rPr>
        <w:t>boundary</w:t>
      </w:r>
      <w:r w:rsidR="007A12F8">
        <w:rPr>
          <w:rFonts w:ascii="Times New Roman" w:hAnsi="Times New Roman" w:cs="Times New Roman"/>
        </w:rPr>
        <w:t xml:space="preserve"> </w:t>
      </w:r>
      <w:r w:rsidR="004472C7">
        <w:rPr>
          <w:rFonts w:ascii="Times New Roman" w:hAnsi="Times New Roman" w:cs="Times New Roman"/>
        </w:rPr>
        <w:t xml:space="preserve">of the </w:t>
      </w:r>
      <w:r w:rsidR="00354418">
        <w:rPr>
          <w:rFonts w:ascii="Times New Roman" w:hAnsi="Times New Roman" w:cs="Times New Roman"/>
        </w:rPr>
        <w:t>wall</w:t>
      </w:r>
      <w:r w:rsidR="004472C7">
        <w:rPr>
          <w:rFonts w:ascii="Times New Roman" w:hAnsi="Times New Roman" w:cs="Times New Roman"/>
        </w:rPr>
        <w:t xml:space="preserve">. The septum was manually traced to connect the </w:t>
      </w:r>
      <w:r w:rsidR="00354418">
        <w:rPr>
          <w:rFonts w:ascii="Times New Roman" w:hAnsi="Times New Roman" w:cs="Times New Roman"/>
        </w:rPr>
        <w:t>walls</w:t>
      </w:r>
      <w:r w:rsidR="00CD1E58">
        <w:rPr>
          <w:rFonts w:ascii="Times New Roman" w:hAnsi="Times New Roman" w:cs="Times New Roman"/>
        </w:rPr>
        <w:t xml:space="preserve"> of the LA and RA.</w:t>
      </w:r>
    </w:p>
    <w:p w14:paraId="63F83D9A" w14:textId="77777777" w:rsidR="004472C7" w:rsidRPr="000E19BD" w:rsidRDefault="004472C7" w:rsidP="0048607A">
      <w:pPr>
        <w:autoSpaceDE w:val="0"/>
        <w:autoSpaceDN w:val="0"/>
        <w:adjustRightInd w:val="0"/>
        <w:spacing w:after="0" w:line="240" w:lineRule="auto"/>
        <w:jc w:val="both"/>
        <w:rPr>
          <w:rFonts w:ascii="Times New Roman" w:hAnsi="Times New Roman" w:cs="Times New Roman"/>
        </w:rPr>
      </w:pPr>
    </w:p>
    <w:p w14:paraId="166A5FC0" w14:textId="77230075" w:rsidR="004472C7" w:rsidRPr="000E19BD" w:rsidRDefault="00C47690" w:rsidP="0048607A">
      <w:pPr>
        <w:pStyle w:val="Heading3"/>
        <w:spacing w:after="0" w:line="240" w:lineRule="auto"/>
        <w:jc w:val="both"/>
        <w:rPr>
          <w:lang w:val="en-GB"/>
        </w:rPr>
      </w:pPr>
      <w:r w:rsidRPr="000E19BD">
        <w:rPr>
          <w:lang w:val="en-GB"/>
        </w:rPr>
        <w:t>Ground Truth</w:t>
      </w:r>
      <w:r w:rsidR="004472C7" w:rsidRPr="000E19BD">
        <w:rPr>
          <w:lang w:val="en-GB"/>
        </w:rPr>
        <w:t xml:space="preserve"> Wall Thickness </w:t>
      </w:r>
      <w:r w:rsidR="006C1F45" w:rsidRPr="000E19BD">
        <w:rPr>
          <w:lang w:val="en-GB"/>
        </w:rPr>
        <w:t>for</w:t>
      </w:r>
      <w:r w:rsidR="004472C7" w:rsidRPr="000E19BD">
        <w:rPr>
          <w:lang w:val="en-GB"/>
        </w:rPr>
        <w:t xml:space="preserve"> </w:t>
      </w:r>
      <w:r w:rsidR="008F3BC4" w:rsidRPr="000E19BD">
        <w:rPr>
          <w:lang w:val="en-GB"/>
        </w:rPr>
        <w:t>CE</w:t>
      </w:r>
      <w:r w:rsidR="004472C7" w:rsidRPr="000E19BD">
        <w:rPr>
          <w:lang w:val="en-GB"/>
        </w:rPr>
        <w:t>-MRIs</w:t>
      </w:r>
    </w:p>
    <w:p w14:paraId="7F6BD1B8" w14:textId="6C60F365" w:rsidR="0031206B" w:rsidRPr="000E19BD" w:rsidRDefault="004472C7" w:rsidP="007A12F8">
      <w:pPr>
        <w:spacing w:after="0" w:line="240" w:lineRule="auto"/>
        <w:ind w:firstLine="420"/>
        <w:jc w:val="both"/>
        <w:rPr>
          <w:rFonts w:ascii="Times New Roman" w:hAnsi="Times New Roman" w:cs="Times New Roman"/>
        </w:rPr>
      </w:pPr>
      <w:r w:rsidRPr="000E19BD">
        <w:rPr>
          <w:rFonts w:ascii="Times New Roman" w:hAnsi="Times New Roman" w:cs="Times New Roman"/>
        </w:rPr>
        <w:t xml:space="preserve">The </w:t>
      </w:r>
      <w:r w:rsidRPr="00B315D4">
        <w:rPr>
          <w:rFonts w:ascii="Times New Roman" w:hAnsi="Times New Roman" w:cs="Times New Roman"/>
        </w:rPr>
        <w:t xml:space="preserve">calculation of the </w:t>
      </w:r>
      <w:r w:rsidR="000936B3" w:rsidRPr="00B315D4">
        <w:rPr>
          <w:rFonts w:ascii="Times New Roman" w:hAnsi="Times New Roman" w:cs="Times New Roman"/>
        </w:rPr>
        <w:t>wall thickness</w:t>
      </w:r>
      <w:r w:rsidRPr="00B315D4">
        <w:rPr>
          <w:rFonts w:ascii="Times New Roman" w:hAnsi="Times New Roman" w:cs="Times New Roman"/>
        </w:rPr>
        <w:t xml:space="preserve"> was based on </w:t>
      </w:r>
      <w:r w:rsidR="007A12F8">
        <w:rPr>
          <w:rFonts w:ascii="Times New Roman" w:hAnsi="Times New Roman" w:cs="Times New Roman"/>
        </w:rPr>
        <w:t xml:space="preserve">a </w:t>
      </w:r>
      <w:r w:rsidRPr="00B315D4">
        <w:rPr>
          <w:rFonts w:ascii="Times New Roman" w:hAnsi="Times New Roman" w:cs="Times New Roman"/>
        </w:rPr>
        <w:t>method</w:t>
      </w:r>
      <w:r w:rsidR="007A12F8">
        <w:rPr>
          <w:rFonts w:ascii="Times New Roman" w:hAnsi="Times New Roman" w:cs="Times New Roman"/>
        </w:rPr>
        <w:t xml:space="preserve">, called a coupled </w:t>
      </w:r>
      <w:r w:rsidR="007A12F8" w:rsidRPr="00B315D4">
        <w:rPr>
          <w:rFonts w:ascii="Times New Roman" w:hAnsi="Times New Roman" w:cs="Times New Roman"/>
        </w:rPr>
        <w:t>partial differential equation</w:t>
      </w:r>
      <w:r w:rsidR="007A12F8">
        <w:rPr>
          <w:rFonts w:ascii="Times New Roman" w:hAnsi="Times New Roman" w:cs="Times New Roman"/>
        </w:rPr>
        <w:t xml:space="preserve"> (PDE) approach,</w:t>
      </w:r>
      <w:r w:rsidRPr="00B315D4">
        <w:rPr>
          <w:rFonts w:ascii="Times New Roman" w:hAnsi="Times New Roman" w:cs="Times New Roman"/>
        </w:rPr>
        <w:t xml:space="preserve"> previously proposed by Wang et al. The full </w:t>
      </w:r>
      <w:r w:rsidR="008745AD">
        <w:rPr>
          <w:rFonts w:ascii="Times New Roman" w:hAnsi="Times New Roman" w:cs="Times New Roman"/>
        </w:rPr>
        <w:t>set of equations</w:t>
      </w:r>
      <w:r w:rsidRPr="00B315D4">
        <w:rPr>
          <w:rFonts w:ascii="Times New Roman" w:hAnsi="Times New Roman" w:cs="Times New Roman"/>
        </w:rPr>
        <w:t xml:space="preserve"> can be found in the original publication</w:t>
      </w:r>
      <w:r w:rsidR="00171A9C">
        <w:rPr>
          <w:rFonts w:ascii="Times New Roman" w:hAnsi="Times New Roman" w:cs="Times New Roman"/>
        </w:rPr>
        <w:fldChar w:fldCharType="begin"/>
      </w:r>
      <w:r w:rsidR="00C35893">
        <w:rPr>
          <w:rFonts w:ascii="Times New Roman" w:hAnsi="Times New Roman" w:cs="Times New Roman"/>
        </w:rPr>
        <w:instrText xml:space="preserve"> ADDIN EN.CITE &lt;EndNote&gt;&lt;Cite&gt;&lt;Author&gt;Wang&lt;/Author&gt;&lt;Year&gt;2019&lt;/Year&gt;&lt;RecNum&gt;55&lt;/RecNum&gt;&lt;DisplayText&gt;&lt;style face="superscript"&gt;45&lt;/style&gt;&lt;/DisplayText&gt;&lt;record&gt;&lt;rec-number&gt;55&lt;/rec-number&gt;&lt;foreign-keys&gt;&lt;key app="EN" db-id="esp9pvwpfez9fmedsto5r9edftzzw22wd5vf" timestamp="1630294683"&gt;55&lt;/key&gt;&lt;/foreign-keys&gt;&lt;ref-type name="Journal Article"&gt;17&lt;/ref-type&gt;&lt;contributors&gt;&lt;authors&gt;&lt;author&gt;Wang, Yufeng&lt;/author&gt;&lt;author&gt;Xiong, Zhaohan&lt;/author&gt;&lt;author&gt;Nalar, Aaqel&lt;/author&gt;&lt;author&gt;Hansen, Brian J&lt;/author&gt;&lt;author&gt;Kharche, Sanjay&lt;/author&gt;&lt;author&gt;Seemann, Gunnar&lt;/author&gt;&lt;author&gt;Loewe, Axel&lt;/author&gt;&lt;author&gt;Fedorov, Vadim V&lt;/author&gt;&lt;author&gt;Zhao, Jichao&lt;/author&gt;&lt;/authors&gt;&lt;/contributors&gt;&lt;titles&gt;&lt;title&gt;A robust computational framework for estimating 3D Bi-Atrial chamber wall thickness&lt;/title&gt;&lt;secondary-title&gt;Computers in biology and medicine&lt;/secondary-title&gt;&lt;/titles&gt;&lt;periodical&gt;&lt;full-title&gt;Computers in biology and medicine&lt;/full-title&gt;&lt;/periodical&gt;&lt;pages&gt;103444&lt;/pages&gt;&lt;volume&gt;114&lt;/volume&gt;&lt;dates&gt;&lt;year&gt;2019&lt;/year&gt;&lt;/dates&gt;&lt;isbn&gt;0010-4825&lt;/isbn&gt;&lt;urls&gt;&lt;/urls&gt;&lt;/record&gt;&lt;/Cite&gt;&lt;/EndNote&gt;</w:instrText>
      </w:r>
      <w:r w:rsidR="00171A9C">
        <w:rPr>
          <w:rFonts w:ascii="Times New Roman" w:hAnsi="Times New Roman" w:cs="Times New Roman"/>
        </w:rPr>
        <w:fldChar w:fldCharType="separate"/>
      </w:r>
      <w:r w:rsidR="00C35893" w:rsidRPr="00C35893">
        <w:rPr>
          <w:rFonts w:ascii="Times New Roman" w:hAnsi="Times New Roman" w:cs="Times New Roman"/>
          <w:noProof/>
          <w:vertAlign w:val="superscript"/>
        </w:rPr>
        <w:t>45</w:t>
      </w:r>
      <w:r w:rsidR="00171A9C">
        <w:rPr>
          <w:rFonts w:ascii="Times New Roman" w:hAnsi="Times New Roman" w:cs="Times New Roman"/>
        </w:rPr>
        <w:fldChar w:fldCharType="end"/>
      </w:r>
      <w:r w:rsidRPr="00B315D4">
        <w:rPr>
          <w:rFonts w:ascii="Times New Roman" w:hAnsi="Times New Roman" w:cs="Times New Roman"/>
        </w:rPr>
        <w:t xml:space="preserve">. The algorithm for computing the </w:t>
      </w:r>
      <w:r w:rsidR="000936B3" w:rsidRPr="00B315D4">
        <w:rPr>
          <w:rFonts w:ascii="Times New Roman" w:hAnsi="Times New Roman" w:cs="Times New Roman"/>
        </w:rPr>
        <w:t xml:space="preserve">wall thickness </w:t>
      </w:r>
      <w:r w:rsidRPr="00B315D4">
        <w:rPr>
          <w:rFonts w:ascii="Times New Roman" w:hAnsi="Times New Roman" w:cs="Times New Roman"/>
        </w:rPr>
        <w:t xml:space="preserve">produced a 3D map with a value for the thickness of the wall at every pixel inside the manually segmented LA and RA wall masks. </w:t>
      </w:r>
      <w:r w:rsidR="00B16F2B" w:rsidRPr="00B315D4">
        <w:rPr>
          <w:rFonts w:ascii="Times New Roman" w:hAnsi="Times New Roman" w:cs="Times New Roman"/>
        </w:rPr>
        <w:t>T</w:t>
      </w:r>
      <w:r w:rsidRPr="00B315D4">
        <w:rPr>
          <w:rFonts w:ascii="Times New Roman" w:hAnsi="Times New Roman" w:cs="Times New Roman"/>
        </w:rPr>
        <w:t>he endocardial surface</w:t>
      </w:r>
      <w:r w:rsidR="00F42647" w:rsidRPr="00B315D4">
        <w:rPr>
          <w:rFonts w:ascii="Times New Roman" w:hAnsi="Times New Roman" w:cs="Times New Roman"/>
        </w:rPr>
        <w:t xml:space="preserve"> </w:t>
      </w:r>
      <w:r w:rsidR="00B16F2B" w:rsidRPr="00B315D4">
        <w:rPr>
          <w:rFonts w:ascii="Times New Roman" w:hAnsi="Times New Roman" w:cs="Times New Roman"/>
        </w:rPr>
        <w:t>and</w:t>
      </w:r>
      <w:r w:rsidRPr="00B315D4">
        <w:rPr>
          <w:rFonts w:ascii="Times New Roman" w:hAnsi="Times New Roman" w:cs="Times New Roman"/>
        </w:rPr>
        <w:t xml:space="preserve"> epicardial surface</w:t>
      </w:r>
      <w:r w:rsidR="007A12F8">
        <w:rPr>
          <w:rFonts w:ascii="Times New Roman" w:hAnsi="Times New Roman" w:cs="Times New Roman"/>
        </w:rPr>
        <w:t xml:space="preserve"> </w:t>
      </w:r>
      <w:r w:rsidR="00F42647" w:rsidRPr="00B315D4">
        <w:rPr>
          <w:rFonts w:ascii="Times New Roman" w:hAnsi="Times New Roman" w:cs="Times New Roman"/>
        </w:rPr>
        <w:t xml:space="preserve">were </w:t>
      </w:r>
      <w:r w:rsidR="00D4412C">
        <w:rPr>
          <w:rFonts w:ascii="Times New Roman" w:hAnsi="Times New Roman" w:cs="Times New Roman"/>
        </w:rPr>
        <w:t xml:space="preserve">firstly </w:t>
      </w:r>
      <w:r w:rsidR="00F42647" w:rsidRPr="00B315D4">
        <w:rPr>
          <w:rFonts w:ascii="Times New Roman" w:hAnsi="Times New Roman" w:cs="Times New Roman"/>
        </w:rPr>
        <w:t>manually defined</w:t>
      </w:r>
      <w:r w:rsidRPr="00B315D4">
        <w:rPr>
          <w:rFonts w:ascii="Times New Roman" w:hAnsi="Times New Roman" w:cs="Times New Roman"/>
        </w:rPr>
        <w:t>.</w:t>
      </w:r>
      <w:r w:rsidR="00D7454E">
        <w:rPr>
          <w:rFonts w:ascii="Times New Roman" w:hAnsi="Times New Roman" w:cs="Times New Roman"/>
        </w:rPr>
        <w:t xml:space="preserve"> </w:t>
      </w:r>
      <w:r w:rsidRPr="000E19BD">
        <w:rPr>
          <w:rFonts w:ascii="Times New Roman" w:hAnsi="Times New Roman" w:cs="Times New Roman"/>
        </w:rPr>
        <w:t xml:space="preserve">The solution to the Laplace equation </w:t>
      </w:r>
      <w:r w:rsidR="007A12F8" w:rsidRPr="00D31BF6">
        <w:rPr>
          <w:rFonts w:ascii="Times New Roman" w:hAnsi="Times New Roman" w:cs="Times New Roman"/>
          <w:i/>
          <w:iCs/>
          <w:noProof/>
        </w:rPr>
        <w:t>ϕ</w:t>
      </w:r>
      <w:r w:rsidR="007A12F8">
        <w:rPr>
          <w:rFonts w:ascii="Times New Roman" w:hAnsi="Times New Roman" w:cs="Times New Roman"/>
          <w:i/>
          <w:noProof/>
        </w:rPr>
        <w:t xml:space="preserve"> </w:t>
      </w:r>
      <w:r w:rsidR="007A12F8">
        <w:rPr>
          <w:rFonts w:ascii="Times New Roman" w:hAnsi="Times New Roman" w:cs="Times New Roman"/>
        </w:rPr>
        <w:t>with t</w:t>
      </w:r>
      <w:r w:rsidR="007A12F8" w:rsidRPr="00B315D4">
        <w:rPr>
          <w:rFonts w:ascii="Times New Roman" w:hAnsi="Times New Roman" w:cs="Times New Roman"/>
        </w:rPr>
        <w:t>he endo</w:t>
      </w:r>
      <w:r w:rsidR="007A12F8">
        <w:rPr>
          <w:rFonts w:ascii="Times New Roman" w:hAnsi="Times New Roman" w:cs="Times New Roman"/>
        </w:rPr>
        <w:t>cardial</w:t>
      </w:r>
      <w:r w:rsidR="007A12F8" w:rsidRPr="00B315D4">
        <w:rPr>
          <w:rFonts w:ascii="Times New Roman" w:hAnsi="Times New Roman" w:cs="Times New Roman"/>
        </w:rPr>
        <w:t xml:space="preserve"> and epi</w:t>
      </w:r>
      <w:r w:rsidR="007A12F8">
        <w:rPr>
          <w:rFonts w:ascii="Times New Roman" w:hAnsi="Times New Roman" w:cs="Times New Roman"/>
        </w:rPr>
        <w:t xml:space="preserve">cardial surfaces </w:t>
      </w:r>
      <w:r w:rsidR="007A12F8" w:rsidRPr="00B315D4">
        <w:rPr>
          <w:rFonts w:ascii="Times New Roman" w:hAnsi="Times New Roman" w:cs="Times New Roman"/>
        </w:rPr>
        <w:t>as the boundaries</w:t>
      </w:r>
      <w:r w:rsidR="007A12F8" w:rsidRPr="000E19BD">
        <w:rPr>
          <w:rFonts w:ascii="Times New Roman" w:hAnsi="Times New Roman" w:cs="Times New Roman"/>
        </w:rPr>
        <w:t xml:space="preserve"> </w:t>
      </w:r>
      <w:r w:rsidRPr="000E19BD">
        <w:rPr>
          <w:rFonts w:ascii="Times New Roman" w:hAnsi="Times New Roman" w:cs="Times New Roman"/>
        </w:rPr>
        <w:t xml:space="preserve">was </w:t>
      </w:r>
      <w:r w:rsidR="007A12F8">
        <w:rPr>
          <w:rFonts w:ascii="Times New Roman" w:hAnsi="Times New Roman" w:cs="Times New Roman"/>
        </w:rPr>
        <w:t xml:space="preserve">obtained and </w:t>
      </w:r>
      <w:r w:rsidRPr="000E19BD">
        <w:rPr>
          <w:rFonts w:ascii="Times New Roman" w:hAnsi="Times New Roman" w:cs="Times New Roman"/>
        </w:rPr>
        <w:t>then used to formulate two first-order PDEs representing a function of the distance of each pixel from the endo</w:t>
      </w:r>
      <w:r w:rsidR="00D31BF6">
        <w:rPr>
          <w:rFonts w:ascii="Times New Roman" w:hAnsi="Times New Roman" w:cs="Times New Roman"/>
        </w:rPr>
        <w:t>cardial</w:t>
      </w:r>
      <w:r w:rsidRPr="000E19BD">
        <w:rPr>
          <w:rFonts w:ascii="Times New Roman" w:hAnsi="Times New Roman" w:cs="Times New Roman"/>
        </w:rPr>
        <w:t xml:space="preserve"> and epicardial surfaces.</w:t>
      </w:r>
      <w:r w:rsidR="0031206B" w:rsidRPr="000E19BD">
        <w:rPr>
          <w:rFonts w:ascii="Times New Roman" w:hAnsi="Times New Roman" w:cs="Times New Roman"/>
        </w:rPr>
        <w:t xml:space="preserve"> The PDE f</w:t>
      </w:r>
      <w:r w:rsidR="007A12F8">
        <w:rPr>
          <w:rFonts w:ascii="Times New Roman" w:hAnsi="Times New Roman" w:cs="Times New Roman"/>
        </w:rPr>
        <w:t>rom</w:t>
      </w:r>
      <w:r w:rsidR="0031206B" w:rsidRPr="000E19BD">
        <w:rPr>
          <w:rFonts w:ascii="Times New Roman" w:hAnsi="Times New Roman" w:cs="Times New Roman"/>
        </w:rPr>
        <w:t xml:space="preserve"> the epicardial surface</w:t>
      </w:r>
      <w:r w:rsidR="00262796">
        <w:rPr>
          <w:rFonts w:ascii="Times New Roman" w:hAnsi="Times New Roman" w:cs="Times New Roman"/>
        </w:rPr>
        <w:t xml:space="preserve">, </w:t>
      </w:r>
      <w:r w:rsidR="00262796" w:rsidRPr="00262796">
        <w:rPr>
          <w:rFonts w:ascii="Times New Roman" w:hAnsi="Times New Roman" w:cs="Times New Roman"/>
          <w:i/>
        </w:rPr>
        <w:t>D</w:t>
      </w:r>
      <w:r w:rsidR="00262796" w:rsidRPr="00262796">
        <w:rPr>
          <w:rFonts w:ascii="Times New Roman" w:hAnsi="Times New Roman" w:cs="Times New Roman"/>
          <w:i/>
          <w:vertAlign w:val="subscript"/>
        </w:rPr>
        <w:t>epi</w:t>
      </w:r>
      <w:r w:rsidR="00262796">
        <w:rPr>
          <w:rFonts w:ascii="Times New Roman" w:hAnsi="Times New Roman" w:cs="Times New Roman"/>
        </w:rPr>
        <w:t>,</w:t>
      </w:r>
      <w:r w:rsidR="0031206B" w:rsidRPr="000E19BD">
        <w:rPr>
          <w:rFonts w:ascii="Times New Roman" w:hAnsi="Times New Roman" w:cs="Times New Roman"/>
        </w:rPr>
        <w:t xml:space="preserve"> was</w:t>
      </w:r>
    </w:p>
    <w:p w14:paraId="66598763" w14:textId="77777777" w:rsidR="0031206B" w:rsidRPr="000E19BD" w:rsidRDefault="0031206B" w:rsidP="00307922">
      <w:pPr>
        <w:spacing w:after="0" w:line="240" w:lineRule="auto"/>
        <w:jc w:val="both"/>
        <w:rPr>
          <w:rFonts w:ascii="Times New Roman" w:hAnsi="Times New Roman" w:cs="Times New Roman"/>
        </w:rPr>
      </w:pPr>
    </w:p>
    <w:p w14:paraId="13ABD16F" w14:textId="77777777" w:rsidR="0031206B" w:rsidRPr="000E19BD" w:rsidRDefault="00434142" w:rsidP="0031206B">
      <w:pPr>
        <w:spacing w:after="0"/>
        <w:jc w:val="right"/>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epi</m:t>
            </m:r>
            <m:r>
              <m:rPr>
                <m:sty m:val="p"/>
              </m:rPr>
              <w:rPr>
                <w:rFonts w:ascii="Cambria Math" w:hAnsi="Cambria Math" w:cs="Times New Roman"/>
              </w:rPr>
              <m:t xml:space="preserve">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 xml:space="preserve">1 + </m:t>
            </m:r>
            <m:f>
              <m:fPr>
                <m:ctrlPr>
                  <w:rPr>
                    <w:rFonts w:ascii="Cambria Math" w:hAnsi="Cambria Math" w:cs="Times New Roman"/>
                  </w:rPr>
                </m:ctrlPr>
              </m:fPr>
              <m:num>
                <m:r>
                  <w:rPr>
                    <w:rFonts w:ascii="Cambria Math" w:hAnsi="Cambria Math" w:cs="Times New Roman"/>
                  </w:rPr>
                  <m:t>∂u</m:t>
                </m:r>
              </m:num>
              <m:den>
                <m:r>
                  <w:rPr>
                    <w:rFonts w:ascii="Cambria Math" w:hAnsi="Cambria Math" w:cs="Times New Roman"/>
                  </w:rPr>
                  <m:t>∂x</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epi</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∓1,</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 xml:space="preserve"> + </m:t>
            </m:r>
            <m:f>
              <m:fPr>
                <m:ctrlPr>
                  <w:rPr>
                    <w:rFonts w:ascii="Cambria Math" w:hAnsi="Cambria Math" w:cs="Times New Roman"/>
                  </w:rPr>
                </m:ctrlPr>
              </m:fPr>
              <m:num>
                <m:r>
                  <w:rPr>
                    <w:rFonts w:ascii="Cambria Math" w:hAnsi="Cambria Math" w:cs="Times New Roman"/>
                  </w:rPr>
                  <m:t>∂u</m:t>
                </m:r>
              </m:num>
              <m:den>
                <m:r>
                  <w:rPr>
                    <w:rFonts w:ascii="Cambria Math" w:hAnsi="Cambria Math" w:cs="Times New Roman"/>
                  </w:rPr>
                  <m:t>∂y</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epi</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∓1,</m:t>
                </m:r>
                <m:r>
                  <w:rPr>
                    <w:rFonts w:ascii="Cambria Math" w:hAnsi="Cambria Math" w:cs="Times New Roman"/>
                  </w:rPr>
                  <m:t>k)</m:t>
                </m:r>
              </m:sub>
            </m:sSub>
            <m:r>
              <m:rPr>
                <m:sty m:val="p"/>
              </m:rPr>
              <w:rPr>
                <w:rFonts w:ascii="Cambria Math" w:hAnsi="Cambria Math" w:cs="Times New Roman"/>
              </w:rPr>
              <m:t xml:space="preserve"> + </m:t>
            </m:r>
            <m:f>
              <m:fPr>
                <m:ctrlPr>
                  <w:rPr>
                    <w:rFonts w:ascii="Cambria Math" w:hAnsi="Cambria Math" w:cs="Times New Roman"/>
                  </w:rPr>
                </m:ctrlPr>
              </m:fPr>
              <m:num>
                <m:r>
                  <w:rPr>
                    <w:rFonts w:ascii="Cambria Math" w:hAnsi="Cambria Math" w:cs="Times New Roman"/>
                  </w:rPr>
                  <m:t>∂u</m:t>
                </m:r>
              </m:num>
              <m:den>
                <m:r>
                  <w:rPr>
                    <w:rFonts w:ascii="Cambria Math" w:hAnsi="Cambria Math" w:cs="Times New Roman"/>
                  </w:rPr>
                  <m:t>∂z</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epi</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∓1)</m:t>
                </m:r>
              </m:sub>
            </m:sSub>
          </m:num>
          <m:den>
            <m:f>
              <m:fPr>
                <m:ctrlPr>
                  <w:rPr>
                    <w:rFonts w:ascii="Cambria Math" w:hAnsi="Cambria Math" w:cs="Times New Roman"/>
                  </w:rPr>
                </m:ctrlPr>
              </m:fPr>
              <m:num>
                <m:r>
                  <w:rPr>
                    <w:rFonts w:ascii="Cambria Math" w:hAnsi="Cambria Math" w:cs="Times New Roman"/>
                  </w:rPr>
                  <m:t>∂ϕ</m:t>
                </m:r>
              </m:num>
              <m:den>
                <m:r>
                  <w:rPr>
                    <w:rFonts w:ascii="Cambria Math" w:hAnsi="Cambria Math" w:cs="Times New Roman"/>
                  </w:rPr>
                  <m:t>∂x</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∂ϕ</m:t>
                </m:r>
              </m:num>
              <m:den>
                <m:r>
                  <w:rPr>
                    <w:rFonts w:ascii="Cambria Math" w:hAnsi="Cambria Math" w:cs="Times New Roman"/>
                  </w:rPr>
                  <m:t>∂y</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∂ϕ</m:t>
                </m:r>
              </m:num>
              <m:den>
                <m:r>
                  <w:rPr>
                    <w:rFonts w:ascii="Cambria Math" w:hAnsi="Cambria Math" w:cs="Times New Roman"/>
                  </w:rPr>
                  <m:t>∂z</m:t>
                </m:r>
              </m:den>
            </m:f>
          </m:den>
        </m:f>
      </m:oMath>
      <w:r w:rsidR="0031206B" w:rsidRPr="000E19BD">
        <w:rPr>
          <w:rFonts w:ascii="Times New Roman" w:hAnsi="Times New Roman" w:cs="Times New Roman"/>
        </w:rPr>
        <w:fldChar w:fldCharType="begin"/>
      </w:r>
      <w:r w:rsidR="0031206B" w:rsidRPr="000E19BD">
        <w:rPr>
          <w:rFonts w:ascii="Times New Roman" w:hAnsi="Times New Roman" w:cs="Times New Roman"/>
        </w:rPr>
        <w:instrText xml:space="preserve"> QUOTE </w:instrText>
      </w:r>
      <w:r>
        <w:rPr>
          <w:rFonts w:ascii="Times New Roman" w:hAnsi="Times New Roman" w:cs="Times New Roman"/>
          <w:noProof/>
          <w:position w:val="-24"/>
        </w:rPr>
        <w:pict w14:anchorId="7A4335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9pt;height:29pt;mso-width-percent:0;mso-height-percent:0;mso-width-percent:0;mso-height-percent:0" equationxml="&lt;?xml version=&quot;1.0&quot; encoding=&quot;UTF-8&quot; standalone=&quot;yes&quot;?&gt;&#10;&#10;&lt;?mso-application progid=&quot;Word.Document&quot;?&gt;&#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50&quot;/&gt;&lt;w:doNotEmbedSystemFonts/&gt;&lt;w:bordersDontSurroundHeader/&gt;&lt;w:bordersDontSurroundFooter/&gt;&lt;w:stylePaneFormatFilter w:val=&quot;1F08&quot;/&gt;&lt;w:defaultTabStop w:val=&quot;202&quot;/&gt;&lt;w:doNotHyphenateCaps/&gt;&lt;w:evenAndOddHeaders/&gt;&lt;w:drawingGridHorizontalSpacing w:val=&quot;120&quot;/&gt;&lt;w:drawingGridVerticalSpacing w:val=&quot;120&quot;/&gt;&lt;w:displayHorizontalDrawingGridEvery w:val=&quot;0&quot;/&gt;&lt;w:displayVerticalDrawingGridEvery w:val=&quot;3&quot;/&gt;&lt;w:useMarginsForDrawingGridOrigin/&gt;&lt;w:punctuationKerning/&gt;&lt;w:characterSpacingControl w:val=&quot;CompressPunctuation&quot;/&gt;&lt;w:webPageEncoding w:val=&quot;macintosh&quot;/&gt;&lt;w:pixelsPerInch w:val=&quot;72&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06F8E&quot;/&gt;&lt;wsp:rsid wsp:val=&quot;00014238&quot;/&gt;&lt;wsp:rsid wsp:val=&quot;0001690D&quot;/&gt;&lt;wsp:rsid wsp:val=&quot;00034B31&quot;/&gt;&lt;wsp:rsid wsp:val=&quot;00036AE1&quot;/&gt;&lt;wsp:rsid wsp:val=&quot;00043AB9&quot;/&gt;&lt;wsp:rsid wsp:val=&quot;00043FB3&quot;/&gt;&lt;wsp:rsid wsp:val=&quot;00044FD7&quot;/&gt;&lt;wsp:rsid wsp:val=&quot;0005601C&quot;/&gt;&lt;wsp:rsid wsp:val=&quot;00057549&quot;/&gt;&lt;wsp:rsid wsp:val=&quot;000603B1&quot;/&gt;&lt;wsp:rsid wsp:val=&quot;00071FDC&quot;/&gt;&lt;wsp:rsid wsp:val=&quot;00072216&quot;/&gt;&lt;wsp:rsid wsp:val=&quot;00086554&quot;/&gt;&lt;wsp:rsid wsp:val=&quot;00086EE6&quot;/&gt;&lt;wsp:rsid wsp:val=&quot;000A2BA1&quot;/&gt;&lt;wsp:rsid wsp:val=&quot;000A6C6A&quot;/&gt;&lt;wsp:rsid wsp:val=&quot;000B150E&quot;/&gt;&lt;wsp:rsid wsp:val=&quot;000B40BA&quot;/&gt;&lt;wsp:rsid wsp:val=&quot;000C0F60&quot;/&gt;&lt;wsp:rsid wsp:val=&quot;000C1F6C&quot;/&gt;&lt;wsp:rsid wsp:val=&quot;000C2393&quot;/&gt;&lt;wsp:rsid wsp:val=&quot;000C32B5&quot;/&gt;&lt;wsp:rsid wsp:val=&quot;000C5DF1&quot;/&gt;&lt;wsp:rsid wsp:val=&quot;000C782F&quot;/&gt;&lt;wsp:rsid wsp:val=&quot;000D2DC6&quot;/&gt;&lt;wsp:rsid wsp:val=&quot;000D685D&quot;/&gt;&lt;wsp:rsid wsp:val=&quot;000D726E&quot;/&gt;&lt;wsp:rsid wsp:val=&quot;000E13D0&quot;/&gt;&lt;wsp:rsid wsp:val=&quot;000E4146&quot;/&gt;&lt;wsp:rsid wsp:val=&quot;000E77CC&quot;/&gt;&lt;wsp:rsid wsp:val=&quot;000F6600&quot;/&gt;&lt;wsp:rsid wsp:val=&quot;00100A90&quot;/&gt;&lt;wsp:rsid wsp:val=&quot;00103F13&quot;/&gt;&lt;wsp:rsid wsp:val=&quot;00106E51&quot;/&gt;&lt;wsp:rsid wsp:val=&quot;00112DA2&quot;/&gt;&lt;wsp:rsid wsp:val=&quot;00117B98&quot;/&gt;&lt;wsp:rsid wsp:val=&quot;00130F7A&quot;/&gt;&lt;wsp:rsid wsp:val=&quot;00132173&quot;/&gt;&lt;wsp:rsid wsp:val=&quot;00132ECA&quot;/&gt;&lt;wsp:rsid wsp:val=&quot;00133A8C&quot;/&gt;&lt;wsp:rsid wsp:val=&quot;0013470E&quot;/&gt;&lt;wsp:rsid wsp:val=&quot;00134DF2&quot;/&gt;&lt;wsp:rsid wsp:val=&quot;0014319E&quot;/&gt;&lt;wsp:rsid wsp:val=&quot;001473C3&quot;/&gt;&lt;wsp:rsid wsp:val=&quot;001541B0&quot;/&gt;&lt;wsp:rsid wsp:val=&quot;0015509E&quot;/&gt;&lt;wsp:rsid wsp:val=&quot;00160CE0&quot;/&gt;&lt;wsp:rsid wsp:val=&quot;00161DD0&quot;/&gt;&lt;wsp:rsid wsp:val=&quot;0016276D&quot;/&gt;&lt;wsp:rsid wsp:val=&quot;00183294&quot;/&gt;&lt;wsp:rsid wsp:val=&quot;00186F48&quot;/&gt;&lt;wsp:rsid wsp:val=&quot;001A2481&quot;/&gt;&lt;wsp:rsid wsp:val=&quot;001A45AD&quot;/&gt;&lt;wsp:rsid wsp:val=&quot;001B2D22&quot;/&gt;&lt;wsp:rsid wsp:val=&quot;001C1807&quot;/&gt;&lt;wsp:rsid wsp:val=&quot;001C32C6&quot;/&gt;&lt;wsp:rsid wsp:val=&quot;001D09BC&quot;/&gt;&lt;wsp:rsid wsp:val=&quot;001D0A36&quot;/&gt;&lt;wsp:rsid wsp:val=&quot;001D12A4&quot;/&gt;&lt;wsp:rsid wsp:val=&quot;001D1FF9&quot;/&gt;&lt;wsp:rsid wsp:val=&quot;001D325A&quot;/&gt;&lt;wsp:rsid wsp:val=&quot;001D4185&quot;/&gt;&lt;wsp:rsid wsp:val=&quot;001E1738&quot;/&gt;&lt;wsp:rsid wsp:val=&quot;001E3D81&quot;/&gt;&lt;wsp:rsid wsp:val=&quot;001E4296&quot;/&gt;&lt;wsp:rsid wsp:val=&quot;001F069B&quot;/&gt;&lt;wsp:rsid wsp:val=&quot;001F3E77&quot;/&gt;&lt;wsp:rsid wsp:val=&quot;001F4AD9&quot;/&gt;&lt;wsp:rsid wsp:val=&quot;001F5DCE&quot;/&gt;&lt;wsp:rsid wsp:val=&quot;00200D55&quot;/&gt;&lt;wsp:rsid wsp:val=&quot;0020155B&quot;/&gt;&lt;wsp:rsid wsp:val=&quot;0020779D&quot;/&gt;&lt;wsp:rsid wsp:val=&quot;00212BC4&quot;/&gt;&lt;wsp:rsid wsp:val=&quot;00213CCC&quot;/&gt;&lt;wsp:rsid wsp:val=&quot;002157F9&quot;/&gt;&lt;wsp:rsid wsp:val=&quot;0022007A&quot;/&gt;&lt;wsp:rsid wsp:val=&quot;00222148&quot;/&gt;&lt;wsp:rsid wsp:val=&quot;0022625D&quot;/&gt;&lt;wsp:rsid wsp:val=&quot;002271CF&quot;/&gt;&lt;wsp:rsid wsp:val=&quot;00230FDE&quot;/&gt;&lt;wsp:rsid wsp:val=&quot;00233A1B&quot;/&gt;&lt;wsp:rsid wsp:val=&quot;002346F6&quot;/&gt;&lt;wsp:rsid wsp:val=&quot;00235CC0&quot;/&gt;&lt;wsp:rsid wsp:val=&quot;00236677&quot;/&gt;&lt;wsp:rsid wsp:val=&quot;00240533&quot;/&gt;&lt;wsp:rsid wsp:val=&quot;002420F1&quot;/&gt;&lt;wsp:rsid wsp:val=&quot;0024484B&quot;/&gt;&lt;wsp:rsid wsp:val=&quot;00246D9E&quot;/&gt;&lt;wsp:rsid wsp:val=&quot;002552AF&quot;/&gt;&lt;wsp:rsid wsp:val=&quot;00264C26&quot;/&gt;&lt;wsp:rsid wsp:val=&quot;0027197E&quot;/&gt;&lt;wsp:rsid wsp:val=&quot;002768C0&quot;/&gt;&lt;wsp:rsid wsp:val=&quot;00280457&quot;/&gt;&lt;wsp:rsid wsp:val=&quot;00282F7E&quot;/&gt;&lt;wsp:rsid wsp:val=&quot;00286E97&quot;/&gt;&lt;wsp:rsid wsp:val=&quot;00287113&quot;/&gt;&lt;wsp:rsid wsp:val=&quot;00292518&quot;/&gt;&lt;wsp:rsid wsp:val=&quot;00294DD4&quot;/&gt;&lt;wsp:rsid wsp:val=&quot;00297F14&quot;/&gt;&lt;wsp:rsid wsp:val=&quot;002A0444&quot;/&gt;&lt;wsp:rsid wsp:val=&quot;002A4351&quot;/&gt;&lt;wsp:rsid wsp:val=&quot;002A4A4B&quot;/&gt;&lt;wsp:rsid wsp:val=&quot;002B7C66&quot;/&gt;&lt;wsp:rsid wsp:val=&quot;002C36CC&quot;/&gt;&lt;wsp:rsid wsp:val=&quot;002C4AFE&quot;/&gt;&lt;wsp:rsid wsp:val=&quot;002C5443&quot;/&gt;&lt;wsp:rsid wsp:val=&quot;002C6C9C&quot;/&gt;&lt;wsp:rsid wsp:val=&quot;002D0D22&quot;/&gt;&lt;wsp:rsid wsp:val=&quot;002D15D9&quot;/&gt;&lt;wsp:rsid wsp:val=&quot;002D1BD4&quot;/&gt;&lt;wsp:rsid wsp:val=&quot;002D241C&quot;/&gt;&lt;wsp:rsid wsp:val=&quot;002D5416&quot;/&gt;&lt;wsp:rsid wsp:val=&quot;00303AE1&quot;/&gt;&lt;wsp:rsid wsp:val=&quot;00311883&quot;/&gt;&lt;wsp:rsid wsp:val=&quot;00315F0B&quot;/&gt;&lt;wsp:rsid wsp:val=&quot;00316369&quot;/&gt;&lt;wsp:rsid wsp:val=&quot;00323989&quot;/&gt;&lt;wsp:rsid wsp:val=&quot;00326BAD&quot;/&gt;&lt;wsp:rsid wsp:val=&quot;00332D89&quot;/&gt;&lt;wsp:rsid wsp:val=&quot;00333D29&quot;/&gt;&lt;wsp:rsid wsp:val=&quot;00342DBE&quot;/&gt;&lt;wsp:rsid wsp:val=&quot;0034340F&quot;/&gt;&lt;wsp:rsid wsp:val=&quot;00356457&quot;/&gt;&lt;wsp:rsid wsp:val=&quot;003604AD&quot;/&gt;&lt;wsp:rsid wsp:val=&quot;00363555&quot;/&gt;&lt;wsp:rsid wsp:val=&quot;003635F2&quot;/&gt;&lt;wsp:rsid wsp:val=&quot;003655C9&quot;/&gt;&lt;wsp:rsid wsp:val=&quot;00367C2A&quot;/&gt;&lt;wsp:rsid wsp:val=&quot;00367CAB&quot;/&gt;&lt;wsp:rsid wsp:val=&quot;00367F8E&quot;/&gt;&lt;wsp:rsid wsp:val=&quot;00373085&quot;/&gt;&lt;wsp:rsid wsp:val=&quot;003740DE&quot;/&gt;&lt;wsp:rsid wsp:val=&quot;003750E3&quot;/&gt;&lt;wsp:rsid wsp:val=&quot;00381D9B&quot;/&gt;&lt;wsp:rsid wsp:val=&quot;0038222E&quot;/&gt;&lt;wsp:rsid wsp:val=&quot;00384340&quot;/&gt;&lt;wsp:rsid wsp:val=&quot;003867C3&quot;/&gt;&lt;wsp:rsid wsp:val=&quot;00392ED8&quot;/&gt;&lt;wsp:rsid wsp:val=&quot;003952EA&quot;/&gt;&lt;wsp:rsid wsp:val=&quot;00395DF8&quot;/&gt;&lt;wsp:rsid wsp:val=&quot;00396A05&quot;/&gt;&lt;wsp:rsid wsp:val=&quot;003A0507&quot;/&gt;&lt;wsp:rsid wsp:val=&quot;003A3859&quot;/&gt;&lt;wsp:rsid wsp:val=&quot;003A4057&quot;/&gt;&lt;wsp:rsid wsp:val=&quot;003A5765&quot;/&gt;&lt;wsp:rsid wsp:val=&quot;003A7179&quot;/&gt;&lt;wsp:rsid wsp:val=&quot;003B3321&quot;/&gt;&lt;wsp:rsid wsp:val=&quot;003B4832&quot;/&gt;&lt;wsp:rsid wsp:val=&quot;003C17F8&quot;/&gt;&lt;wsp:rsid wsp:val=&quot;003D3187&quot;/&gt;&lt;wsp:rsid wsp:val=&quot;003D532C&quot;/&gt;&lt;wsp:rsid wsp:val=&quot;003E1054&quot;/&gt;&lt;wsp:rsid wsp:val=&quot;003F0579&quot;/&gt;&lt;wsp:rsid wsp:val=&quot;003F0E43&quot;/&gt;&lt;wsp:rsid wsp:val=&quot;003F308F&quot;/&gt;&lt;wsp:rsid wsp:val=&quot;003F58FE&quot;/&gt;&lt;wsp:rsid wsp:val=&quot;0040064B&quot;/&gt;&lt;wsp:rsid wsp:val=&quot;004061A6&quot;/&gt;&lt;wsp:rsid wsp:val=&quot;00414292&quot;/&gt;&lt;wsp:rsid wsp:val=&quot;00420E65&quot;/&gt;&lt;wsp:rsid wsp:val=&quot;00424F1B&quot;/&gt;&lt;wsp:rsid wsp:val=&quot;00425F50&quot;/&gt;&lt;wsp:rsid wsp:val=&quot;00430AB7&quot;/&gt;&lt;wsp:rsid wsp:val=&quot;004400DA&quot;/&gt;&lt;wsp:rsid wsp:val=&quot;004426B4&quot;/&gt;&lt;wsp:rsid wsp:val=&quot;004470DC&quot;/&gt;&lt;wsp:rsid wsp:val=&quot;0045533A&quot;/&gt;&lt;wsp:rsid wsp:val=&quot;004637CB&quot;/&gt;&lt;wsp:rsid wsp:val=&quot;0046404A&quot;/&gt;&lt;wsp:rsid wsp:val=&quot;004641C4&quot;/&gt;&lt;wsp:rsid wsp:val=&quot;00465F00&quot;/&gt;&lt;wsp:rsid wsp:val=&quot;00473FDF&quot;/&gt;&lt;wsp:rsid wsp:val=&quot;00474F62&quot;/&gt;&lt;wsp:rsid wsp:val=&quot;00481F4A&quot;/&gt;&lt;wsp:rsid wsp:val=&quot;00485966&quot;/&gt;&lt;wsp:rsid wsp:val=&quot;00486E51&quot;/&gt;&lt;wsp:rsid wsp:val=&quot;00496BB6&quot;/&gt;&lt;wsp:rsid wsp:val=&quot;004B1E6D&quot;/&gt;&lt;wsp:rsid wsp:val=&quot;004B627C&quot;/&gt;&lt;wsp:rsid wsp:val=&quot;004B68D5&quot;/&gt;&lt;wsp:rsid wsp:val=&quot;004C2094&quot;/&gt;&lt;wsp:rsid wsp:val=&quot;004C222D&quot;/&gt;&lt;wsp:rsid wsp:val=&quot;004C474C&quot;/&gt;&lt;wsp:rsid wsp:val=&quot;004C5287&quot;/&gt;&lt;wsp:rsid wsp:val=&quot;004C6D5C&quot;/&gt;&lt;wsp:rsid wsp:val=&quot;004C7135&quot;/&gt;&lt;wsp:rsid wsp:val=&quot;004D1D35&quot;/&gt;&lt;wsp:rsid wsp:val=&quot;004D1E31&quot;/&gt;&lt;wsp:rsid wsp:val=&quot;004D4DFA&quot;/&gt;&lt;wsp:rsid wsp:val=&quot;004D7AA0&quot;/&gt;&lt;wsp:rsid wsp:val=&quot;004E1DCA&quot;/&gt;&lt;wsp:rsid wsp:val=&quot;004E23EA&quot;/&gt;&lt;wsp:rsid wsp:val=&quot;004E4704&quot;/&gt;&lt;wsp:rsid wsp:val=&quot;004E5520&quot;/&gt;&lt;wsp:rsid wsp:val=&quot;004F232C&quot;/&gt;&lt;wsp:rsid wsp:val=&quot;004F2392&quot;/&gt;&lt;wsp:rsid wsp:val=&quot;004F2CB7&quot;/&gt;&lt;wsp:rsid wsp:val=&quot;004F41D6&quot;/&gt;&lt;wsp:rsid wsp:val=&quot;004F5FB1&quot;/&gt;&lt;wsp:rsid wsp:val=&quot;004F7698&quot;/&gt;&lt;wsp:rsid wsp:val=&quot;005037B8&quot;/&gt;&lt;wsp:rsid wsp:val=&quot;0050469F&quot;/&gt;&lt;wsp:rsid wsp:val=&quot;0051233D&quot;/&gt;&lt;wsp:rsid wsp:val=&quot;00516457&quot;/&gt;&lt;wsp:rsid wsp:val=&quot;00520CF3&quot;/&gt;&lt;wsp:rsid wsp:val=&quot;0052481A&quot;/&gt;&lt;wsp:rsid wsp:val=&quot;00525055&quot;/&gt;&lt;wsp:rsid wsp:val=&quot;005257A3&quot;/&gt;&lt;wsp:rsid wsp:val=&quot;0053146E&quot;/&gt;&lt;wsp:rsid wsp:val=&quot;005354F8&quot;/&gt;&lt;wsp:rsid wsp:val=&quot;005377C7&quot;/&gt;&lt;wsp:rsid wsp:val=&quot;00546641&quot;/&gt;&lt;wsp:rsid wsp:val=&quot;00550A3F&quot;/&gt;&lt;wsp:rsid wsp:val=&quot;00551519&quot;/&gt;&lt;wsp:rsid wsp:val=&quot;00561C1E&quot;/&gt;&lt;wsp:rsid wsp:val=&quot;00561DFD&quot;/&gt;&lt;wsp:rsid wsp:val=&quot;00567AE3&quot;/&gt;&lt;wsp:rsid wsp:val=&quot;00575D00&quot;/&gt;&lt;wsp:rsid wsp:val=&quot;00577526&quot;/&gt;&lt;wsp:rsid wsp:val=&quot;00580D68&quot;/&gt;&lt;wsp:rsid wsp:val=&quot;005827EA&quot;/&gt;&lt;wsp:rsid wsp:val=&quot;00583B16&quot;/&gt;&lt;wsp:rsid wsp:val=&quot;005961D0&quot;/&gt;&lt;wsp:rsid wsp:val=&quot;00596B90&quot;/&gt;&lt;wsp:rsid wsp:val=&quot;005B00C9&quot;/&gt;&lt;wsp:rsid wsp:val=&quot;005B318D&quot;/&gt;&lt;wsp:rsid wsp:val=&quot;005C6BC4&quot;/&gt;&lt;wsp:rsid wsp:val=&quot;005D6E9E&quot;/&gt;&lt;wsp:rsid wsp:val=&quot;005D774F&quot;/&gt;&lt;wsp:rsid wsp:val=&quot;005E1290&quot;/&gt;&lt;wsp:rsid wsp:val=&quot;005E4D2C&quot;/&gt;&lt;wsp:rsid wsp:val=&quot;005E7BF1&quot;/&gt;&lt;wsp:rsid wsp:val=&quot;005F3274&quot;/&gt;&lt;wsp:rsid wsp:val=&quot;005F6E47&quot;/&gt;&lt;wsp:rsid wsp:val=&quot;005F7A86&quot;/&gt;&lt;wsp:rsid wsp:val=&quot;00602183&quot;/&gt;&lt;wsp:rsid wsp:val=&quot;00602717&quot;/&gt;&lt;wsp:rsid wsp:val=&quot;00607640&quot;/&gt;&lt;wsp:rsid wsp:val=&quot;0061055B&quot;/&gt;&lt;wsp:rsid wsp:val=&quot;00622A40&quot;/&gt;&lt;wsp:rsid wsp:val=&quot;00632561&quot;/&gt;&lt;wsp:rsid wsp:val=&quot;006327E8&quot;/&gt;&lt;wsp:rsid wsp:val=&quot;006331A5&quot;/&gt;&lt;wsp:rsid wsp:val=&quot;00633E16&quot;/&gt;&lt;wsp:rsid wsp:val=&quot;0063523A&quot;/&gt;&lt;wsp:rsid wsp:val=&quot;00636D2B&quot;/&gt;&lt;wsp:rsid wsp:val=&quot;006377A7&quot;/&gt;&lt;wsp:rsid wsp:val=&quot;00637822&quot;/&gt;&lt;wsp:rsid wsp:val=&quot;006431CB&quot;/&gt;&lt;wsp:rsid wsp:val=&quot;00643C26&quot;/&gt;&lt;wsp:rsid wsp:val=&quot;00657FEA&quot;/&gt;&lt;wsp:rsid wsp:val=&quot;00665A16&quot;/&gt;&lt;wsp:rsid wsp:val=&quot;006677EA&quot;/&gt;&lt;wsp:rsid wsp:val=&quot;0067161A&quot;/&gt;&lt;wsp:rsid wsp:val=&quot;006860B5&quot;/&gt;&lt;wsp:rsid wsp:val=&quot;00691366&quot;/&gt;&lt;wsp:rsid wsp:val=&quot;0069250A&quot;/&gt;&lt;wsp:rsid wsp:val=&quot;006A28E5&quot;/&gt;&lt;wsp:rsid wsp:val=&quot;006A33BB&quot;/&gt;&lt;wsp:rsid wsp:val=&quot;006A622E&quot;/&gt;&lt;wsp:rsid wsp:val=&quot;006B1AF7&quot;/&gt;&lt;wsp:rsid wsp:val=&quot;006B285E&quot;/&gt;&lt;wsp:rsid wsp:val=&quot;006B4F60&quot;/&gt;&lt;wsp:rsid wsp:val=&quot;006C0C08&quot;/&gt;&lt;wsp:rsid wsp:val=&quot;006C53F7&quot;/&gt;&lt;wsp:rsid wsp:val=&quot;006D0B9D&quot;/&gt;&lt;wsp:rsid wsp:val=&quot;006D23FB&quot;/&gt;&lt;wsp:rsid wsp:val=&quot;006D42E4&quot;/&gt;&lt;wsp:rsid wsp:val=&quot;006E071F&quot;/&gt;&lt;wsp:rsid wsp:val=&quot;006E11E0&quot;/&gt;&lt;wsp:rsid wsp:val=&quot;006F77E4&quot;/&gt;&lt;wsp:rsid wsp:val=&quot;0070170C&quot;/&gt;&lt;wsp:rsid wsp:val=&quot;00703A84&quot;/&gt;&lt;wsp:rsid wsp:val=&quot;007116EB&quot;/&gt;&lt;wsp:rsid wsp:val=&quot;007119BE&quot;/&gt;&lt;wsp:rsid wsp:val=&quot;007149D3&quot;/&gt;&lt;wsp:rsid wsp:val=&quot;00723FA7&quot;/&gt;&lt;wsp:rsid wsp:val=&quot;007246C3&quot;/&gt;&lt;wsp:rsid wsp:val=&quot;00724B28&quot;/&gt;&lt;wsp:rsid wsp:val=&quot;00726258&quot;/&gt;&lt;wsp:rsid wsp:val=&quot;00734E8C&quot;/&gt;&lt;wsp:rsid wsp:val=&quot;0074049D&quot;/&gt;&lt;wsp:rsid wsp:val=&quot;007446F4&quot;/&gt;&lt;wsp:rsid wsp:val=&quot;00746FE2&quot;/&gt;&lt;wsp:rsid wsp:val=&quot;007474F2&quot;/&gt;&lt;wsp:rsid wsp:val=&quot;0075282B&quot;/&gt;&lt;wsp:rsid wsp:val=&quot;007533DB&quot;/&gt;&lt;wsp:rsid wsp:val=&quot;0075686E&quot;/&gt;&lt;wsp:rsid wsp:val=&quot;0077099F&quot;/&gt;&lt;wsp:rsid wsp:val=&quot;0078179E&quot;/&gt;&lt;wsp:rsid wsp:val=&quot;00783EF6&quot;/&gt;&lt;wsp:rsid wsp:val=&quot;00796027&quot;/&gt;&lt;wsp:rsid wsp:val=&quot;00796090&quot;/&gt;&lt;wsp:rsid wsp:val=&quot;007A0594&quot;/&gt;&lt;wsp:rsid wsp:val=&quot;007A3D0F&quot;/&gt;&lt;wsp:rsid wsp:val=&quot;007A6ED2&quot;/&gt;&lt;wsp:rsid wsp:val=&quot;007B02DE&quot;/&gt;&lt;wsp:rsid wsp:val=&quot;007B509D&quot;/&gt;&lt;wsp:rsid wsp:val=&quot;007B50BA&quot;/&gt;&lt;wsp:rsid wsp:val=&quot;007C025E&quot;/&gt;&lt;wsp:rsid wsp:val=&quot;007C05D6&quot;/&gt;&lt;wsp:rsid wsp:val=&quot;007C1C63&quot;/&gt;&lt;wsp:rsid wsp:val=&quot;007C1CE9&quot;/&gt;&lt;wsp:rsid wsp:val=&quot;007C637F&quot;/&gt;&lt;wsp:rsid wsp:val=&quot;007C6ACC&quot;/&gt;&lt;wsp:rsid wsp:val=&quot;007D1D5A&quot;/&gt;&lt;wsp:rsid wsp:val=&quot;007D6BF7&quot;/&gt;&lt;wsp:rsid wsp:val=&quot;007D73E4&quot;/&gt;&lt;wsp:rsid wsp:val=&quot;007E0C02&quot;/&gt;&lt;wsp:rsid wsp:val=&quot;007E5F94&quot;/&gt;&lt;wsp:rsid wsp:val=&quot;007E7E51&quot;/&gt;&lt;wsp:rsid wsp:val=&quot;007F0264&quot;/&gt;&lt;wsp:rsid wsp:val=&quot;007F45AA&quot;/&gt;&lt;wsp:rsid wsp:val=&quot;007F7026&quot;/&gt;&lt;wsp:rsid wsp:val=&quot;007F7D80&quot;/&gt;&lt;wsp:rsid wsp:val=&quot;00800A3C&quot;/&gt;&lt;wsp:rsid wsp:val=&quot;008072A5&quot;/&gt;&lt;wsp:rsid wsp:val=&quot;008123BD&quot;/&gt;&lt;wsp:rsid wsp:val=&quot;00814419&quot;/&gt;&lt;wsp:rsid wsp:val=&quot;00817537&quot;/&gt;&lt;wsp:rsid wsp:val=&quot;00823C26&quot;/&gt;&lt;wsp:rsid wsp:val=&quot;00823C3C&quot;/&gt;&lt;wsp:rsid wsp:val=&quot;008249AF&quot;/&gt;&lt;wsp:rsid wsp:val=&quot;00840CD1&quot;/&gt;&lt;wsp:rsid wsp:val=&quot;00845F56&quot;/&gt;&lt;wsp:rsid wsp:val=&quot;00846054&quot;/&gt;&lt;wsp:rsid wsp:val=&quot;008623A2&quot;/&gt;&lt;wsp:rsid wsp:val=&quot;00871B00&quot;/&gt;&lt;wsp:rsid wsp:val=&quot;00872AC2&quot;/&gt;&lt;wsp:rsid wsp:val=&quot;008748CE&quot;/&gt;&lt;wsp:rsid wsp:val=&quot;0088418C&quot;/&gt;&lt;wsp:rsid wsp:val=&quot;0089185C&quot;/&gt;&lt;wsp:rsid wsp:val=&quot;00892FD6&quot;/&gt;&lt;wsp:rsid wsp:val=&quot;00894109&quot;/&gt;&lt;wsp:rsid wsp:val=&quot;00896B9E&quot;/&gt;&lt;wsp:rsid wsp:val=&quot;008A0396&quot;/&gt;&lt;wsp:rsid wsp:val=&quot;008A5569&quot;/&gt;&lt;wsp:rsid wsp:val=&quot;008C103E&quot;/&gt;&lt;wsp:rsid wsp:val=&quot;008C5D96&quot;/&gt;&lt;wsp:rsid wsp:val=&quot;008D4A39&quot;/&gt;&lt;wsp:rsid wsp:val=&quot;008D5AF7&quot;/&gt;&lt;wsp:rsid wsp:val=&quot;008D7E03&quot;/&gt;&lt;wsp:rsid wsp:val=&quot;008E4BC8&quot;/&gt;&lt;wsp:rsid wsp:val=&quot;008E536D&quot;/&gt;&lt;wsp:rsid wsp:val=&quot;008F12A3&quot;/&gt;&lt;wsp:rsid wsp:val=&quot;008F2B80&quot;/&gt;&lt;wsp:rsid wsp:val=&quot;008F4634&quot;/&gt;&lt;wsp:rsid wsp:val=&quot;009007AD&quot;/&gt;&lt;wsp:rsid wsp:val=&quot;0090651E&quot;/&gt;&lt;wsp:rsid wsp:val=&quot;0091333F&quot;/&gt;&lt;wsp:rsid wsp:val=&quot;00924184&quot;/&gt;&lt;wsp:rsid wsp:val=&quot;0093485D&quot;/&gt;&lt;wsp:rsid wsp:val=&quot;009363F6&quot;/&gt;&lt;wsp:rsid wsp:val=&quot;00936A7E&quot;/&gt;&lt;wsp:rsid wsp:val=&quot;00937707&quot;/&gt;&lt;wsp:rsid wsp:val=&quot;00943799&quot;/&gt;&lt;wsp:rsid wsp:val=&quot;00943CD0&quot;/&gt;&lt;wsp:rsid wsp:val=&quot;0095420D&quot;/&gt;&lt;wsp:rsid wsp:val=&quot;00960832&quot;/&gt;&lt;wsp:rsid wsp:val=&quot;00965A9E&quot;/&gt;&lt;wsp:rsid wsp:val=&quot;00965F88&quot;/&gt;&lt;wsp:rsid wsp:val=&quot;0097139B&quot;/&gt;&lt;wsp:rsid wsp:val=&quot;00975F3F&quot;/&gt;&lt;wsp:rsid wsp:val=&quot;00987239&quot;/&gt;&lt;wsp:rsid wsp:val=&quot;009A0271&quot;/&gt;&lt;wsp:rsid wsp:val=&quot;009A0325&quot;/&gt;&lt;wsp:rsid wsp:val=&quot;009A3643&quot;/&gt;&lt;wsp:rsid wsp:val=&quot;009A3DD9&quot;/&gt;&lt;wsp:rsid wsp:val=&quot;009B35C8&quot;/&gt;&lt;wsp:rsid wsp:val=&quot;009B4349&quot;/&gt;&lt;wsp:rsid wsp:val=&quot;009B74E5&quot;/&gt;&lt;wsp:rsid wsp:val=&quot;009B7753&quot;/&gt;&lt;wsp:rsid wsp:val=&quot;009C3465&quot;/&gt;&lt;wsp:rsid wsp:val=&quot;009C56E0&quot;/&gt;&lt;wsp:rsid wsp:val=&quot;009C5A30&quot;/&gt;&lt;wsp:rsid wsp:val=&quot;009D56F7&quot;/&gt;&lt;wsp:rsid wsp:val=&quot;009E117C&quot;/&gt;&lt;wsp:rsid wsp:val=&quot;009E2623&quot;/&gt;&lt;wsp:rsid wsp:val=&quot;009F4B45&quot;/&gt;&lt;wsp:rsid wsp:val=&quot;00A0019A&quot;/&gt;&lt;wsp:rsid wsp:val=&quot;00A15790&quot;/&gt;&lt;wsp:rsid wsp:val=&quot;00A15879&quot;/&gt;&lt;wsp:rsid wsp:val=&quot;00A17CB3&quot;/&gt;&lt;wsp:rsid wsp:val=&quot;00A205FD&quot;/&gt;&lt;wsp:rsid wsp:val=&quot;00A24C40&quot;/&gt;&lt;wsp:rsid wsp:val=&quot;00A276F9&quot;/&gt;&lt;wsp:rsid wsp:val=&quot;00A35015&quot;/&gt;&lt;wsp:rsid wsp:val=&quot;00A42B76&quot;/&gt;&lt;wsp:rsid wsp:val=&quot;00A4726D&quot;/&gt;&lt;wsp:rsid wsp:val=&quot;00A50A70&quot;/&gt;&lt;wsp:rsid wsp:val=&quot;00A53831&quot;/&gt;&lt;wsp:rsid wsp:val=&quot;00A552AC&quot;/&gt;&lt;wsp:rsid wsp:val=&quot;00A55C70&quot;/&gt;&lt;wsp:rsid wsp:val=&quot;00A5624E&quot;/&gt;&lt;wsp:rsid wsp:val=&quot;00A608F9&quot;/&gt;&lt;wsp:rsid wsp:val=&quot;00A63235&quot;/&gt;&lt;wsp:rsid wsp:val=&quot;00A70FD7&quot;/&gt;&lt;wsp:rsid wsp:val=&quot;00A7163E&quot;/&gt;&lt;wsp:rsid wsp:val=&quot;00A71F35&quot;/&gt;&lt;wsp:rsid wsp:val=&quot;00A83B0D&quot;/&gt;&lt;wsp:rsid wsp:val=&quot;00A83FD6&quot;/&gt;&lt;wsp:rsid wsp:val=&quot;00A94ED3&quot;/&gt;&lt;wsp:rsid wsp:val=&quot;00A96F55&quot;/&gt;&lt;wsp:rsid wsp:val=&quot;00AA0BD5&quot;/&gt;&lt;wsp:rsid wsp:val=&quot;00AA6819&quot;/&gt;&lt;wsp:rsid wsp:val=&quot;00AA710A&quot;/&gt;&lt;wsp:rsid wsp:val=&quot;00AA7A3A&quot;/&gt;&lt;wsp:rsid wsp:val=&quot;00AB2862&quot;/&gt;&lt;wsp:rsid wsp:val=&quot;00AB4EF5&quot;/&gt;&lt;wsp:rsid wsp:val=&quot;00AB7FFD&quot;/&gt;&lt;wsp:rsid wsp:val=&quot;00AC140C&quot;/&gt;&lt;wsp:rsid wsp:val=&quot;00AD6E36&quot;/&gt;&lt;wsp:rsid wsp:val=&quot;00AE362C&quot;/&gt;&lt;wsp:rsid wsp:val=&quot;00AE4118&quot;/&gt;&lt;wsp:rsid wsp:val=&quot;00AF3A3A&quot;/&gt;&lt;wsp:rsid wsp:val=&quot;00AF6D14&quot;/&gt;&lt;wsp:rsid wsp:val=&quot;00B00056&quot;/&gt;&lt;wsp:rsid wsp:val=&quot;00B00DA7&quot;/&gt;&lt;wsp:rsid wsp:val=&quot;00B20221&quot;/&gt;&lt;wsp:rsid wsp:val=&quot;00B24789&quot;/&gt;&lt;wsp:rsid wsp:val=&quot;00B3424A&quot;/&gt;&lt;wsp:rsid wsp:val=&quot;00B354FA&quot;/&gt;&lt;wsp:rsid wsp:val=&quot;00B36DDB&quot;/&gt;&lt;wsp:rsid wsp:val=&quot;00B3724E&quot;/&gt;&lt;wsp:rsid wsp:val=&quot;00B37868&quot;/&gt;&lt;wsp:rsid wsp:val=&quot;00B40D30&quot;/&gt;&lt;wsp:rsid wsp:val=&quot;00B419D3&quot;/&gt;&lt;wsp:rsid wsp:val=&quot;00B43329&quot;/&gt;&lt;wsp:rsid wsp:val=&quot;00B45940&quot;/&gt;&lt;wsp:rsid wsp:val=&quot;00B471A9&quot;/&gt;&lt;wsp:rsid wsp:val=&quot;00B525DA&quot;/&gt;&lt;wsp:rsid wsp:val=&quot;00B563AF&quot;/&gt;&lt;wsp:rsid wsp:val=&quot;00B6060A&quot;/&gt;&lt;wsp:rsid wsp:val=&quot;00B70084&quot;/&gt;&lt;wsp:rsid wsp:val=&quot;00B740B2&quot;/&gt;&lt;wsp:rsid wsp:val=&quot;00B77B11&quot;/&gt;&lt;wsp:rsid wsp:val=&quot;00B866B9&quot;/&gt;&lt;wsp:rsid wsp:val=&quot;00B9791C&quot;/&gt;&lt;wsp:rsid wsp:val=&quot;00BA2904&quot;/&gt;&lt;wsp:rsid wsp:val=&quot;00BA417D&quot;/&gt;&lt;wsp:rsid wsp:val=&quot;00BA43A5&quot;/&gt;&lt;wsp:rsid wsp:val=&quot;00BA7271&quot;/&gt;&lt;wsp:rsid wsp:val=&quot;00BB62BC&quot;/&gt;&lt;wsp:rsid wsp:val=&quot;00BB6FC0&quot;/&gt;&lt;wsp:rsid wsp:val=&quot;00BC02ED&quot;/&gt;&lt;wsp:rsid wsp:val=&quot;00BC08D9&quot;/&gt;&lt;wsp:rsid wsp:val=&quot;00BC6B44&quot;/&gt;&lt;wsp:rsid wsp:val=&quot;00BD1969&quot;/&gt;&lt;wsp:rsid wsp:val=&quot;00BD7427&quot;/&gt;&lt;wsp:rsid wsp:val=&quot;00BE1373&quot;/&gt;&lt;wsp:rsid wsp:val=&quot;00BE1497&quot;/&gt;&lt;wsp:rsid wsp:val=&quot;00BF01FD&quot;/&gt;&lt;wsp:rsid wsp:val=&quot;00BF6ACD&quot;/&gt;&lt;wsp:rsid wsp:val=&quot;00C00B16&quot;/&gt;&lt;wsp:rsid wsp:val=&quot;00C0326E&quot;/&gt;&lt;wsp:rsid wsp:val=&quot;00C05D9B&quot;/&gt;&lt;wsp:rsid wsp:val=&quot;00C07E4C&quot;/&gt;&lt;wsp:rsid wsp:val=&quot;00C12BE7&quot;/&gt;&lt;wsp:rsid wsp:val=&quot;00C1431C&quot;/&gt;&lt;wsp:rsid wsp:val=&quot;00C146FB&quot;/&gt;&lt;wsp:rsid wsp:val=&quot;00C14887&quot;/&gt;&lt;wsp:rsid wsp:val=&quot;00C15216&quot;/&gt;&lt;wsp:rsid wsp:val=&quot;00C209ED&quot;/&gt;&lt;wsp:rsid wsp:val=&quot;00C20BB8&quot;/&gt;&lt;wsp:rsid wsp:val=&quot;00C26C29&quot;/&gt;&lt;wsp:rsid wsp:val=&quot;00C277A4&quot;/&gt;&lt;wsp:rsid wsp:val=&quot;00C31190&quot;/&gt;&lt;wsp:rsid wsp:val=&quot;00C322C7&quot;/&gt;&lt;wsp:rsid wsp:val=&quot;00C32B79&quot;/&gt;&lt;wsp:rsid wsp:val=&quot;00C43888&quot;/&gt;&lt;wsp:rsid wsp:val=&quot;00C4391C&quot;/&gt;&lt;wsp:rsid wsp:val=&quot;00C43FC8&quot;/&gt;&lt;wsp:rsid wsp:val=&quot;00C52ECA&quot;/&gt;&lt;wsp:rsid wsp:val=&quot;00C64B9B&quot;/&gt;&lt;wsp:rsid wsp:val=&quot;00C65C02&quot;/&gt;&lt;wsp:rsid wsp:val=&quot;00C66F83&quot;/&gt;&lt;wsp:rsid wsp:val=&quot;00C74A0E&quot;/&gt;&lt;wsp:rsid wsp:val=&quot;00C8552B&quot;/&gt;&lt;wsp:rsid wsp:val=&quot;00C8767A&quot;/&gt;&lt;wsp:rsid wsp:val=&quot;00C90516&quot;/&gt;&lt;wsp:rsid wsp:val=&quot;00C96AE3&quot;/&gt;&lt;wsp:rsid wsp:val=&quot;00CA1A1E&quot;/&gt;&lt;wsp:rsid wsp:val=&quot;00CB4A0A&quot;/&gt;&lt;wsp:rsid wsp:val=&quot;00CC0462&quot;/&gt;&lt;wsp:rsid wsp:val=&quot;00CD3AD2&quot;/&gt;&lt;wsp:rsid wsp:val=&quot;00CD41DC&quot;/&gt;&lt;wsp:rsid wsp:val=&quot;00CD4EF8&quot;/&gt;&lt;wsp:rsid wsp:val=&quot;00CD59F0&quot;/&gt;&lt;wsp:rsid wsp:val=&quot;00CE4D65&quot;/&gt;&lt;wsp:rsid wsp:val=&quot;00CE765D&quot;/&gt;&lt;wsp:rsid wsp:val=&quot;00CE7DEE&quot;/&gt;&lt;wsp:rsid wsp:val=&quot;00CF0657&quot;/&gt;&lt;wsp:rsid wsp:val=&quot;00CF659A&quot;/&gt;&lt;wsp:rsid wsp:val=&quot;00D1002D&quot;/&gt;&lt;wsp:rsid wsp:val=&quot;00D100F5&quot;/&gt;&lt;wsp:rsid wsp:val=&quot;00D12F62&quot;/&gt;&lt;wsp:rsid wsp:val=&quot;00D17C65&quot;/&gt;&lt;wsp:rsid wsp:val=&quot;00D212F6&quot;/&gt;&lt;wsp:rsid wsp:val=&quot;00D24495&quot;/&gt;&lt;wsp:rsid wsp:val=&quot;00D25D35&quot;/&gt;&lt;wsp:rsid wsp:val=&quot;00D34C4D&quot;/&gt;&lt;wsp:rsid wsp:val=&quot;00D3643D&quot;/&gt;&lt;wsp:rsid wsp:val=&quot;00D44CF4&quot;/&gt;&lt;wsp:rsid wsp:val=&quot;00D51A13&quot;/&gt;&lt;wsp:rsid wsp:val=&quot;00D533B3&quot;/&gt;&lt;wsp:rsid wsp:val=&quot;00D54861&quot;/&gt;&lt;wsp:rsid wsp:val=&quot;00D556BF&quot;/&gt;&lt;wsp:rsid wsp:val=&quot;00D6083B&quot;/&gt;&lt;wsp:rsid wsp:val=&quot;00D64B3E&quot;/&gt;&lt;wsp:rsid wsp:val=&quot;00D71B0F&quot;/&gt;&lt;wsp:rsid wsp:val=&quot;00D71E0D&quot;/&gt;&lt;wsp:rsid wsp:val=&quot;00D77E2F&quot;/&gt;&lt;wsp:rsid wsp:val=&quot;00D8312A&quot;/&gt;&lt;wsp:rsid wsp:val=&quot;00D86FEE&quot;/&gt;&lt;wsp:rsid wsp:val=&quot;00D910AA&quot;/&gt;&lt;wsp:rsid wsp:val=&quot;00D934E6&quot;/&gt;&lt;wsp:rsid wsp:val=&quot;00D93630&quot;/&gt;&lt;wsp:rsid wsp:val=&quot;00D960F0&quot;/&gt;&lt;wsp:rsid wsp:val=&quot;00D96A45&quot;/&gt;&lt;wsp:rsid wsp:val=&quot;00DA55DA&quot;/&gt;&lt;wsp:rsid wsp:val=&quot;00DA7562&quot;/&gt;&lt;wsp:rsid wsp:val=&quot;00DA7AEA&quot;/&gt;&lt;wsp:rsid wsp:val=&quot;00DA7F54&quot;/&gt;&lt;wsp:rsid wsp:val=&quot;00DB0D45&quot;/&gt;&lt;wsp:rsid wsp:val=&quot;00DB565D&quot;/&gt;&lt;wsp:rsid wsp:val=&quot;00DC056D&quot;/&gt;&lt;wsp:rsid wsp:val=&quot;00DC3605&quot;/&gt;&lt;wsp:rsid wsp:val=&quot;00DC73AB&quot;/&gt;&lt;wsp:rsid wsp:val=&quot;00DD4A29&quot;/&gt;&lt;wsp:rsid wsp:val=&quot;00DE0E2F&quot;/&gt;&lt;wsp:rsid wsp:val=&quot;00DE2E7D&quot;/&gt;&lt;wsp:rsid wsp:val=&quot;00DE5970&quot;/&gt;&lt;wsp:rsid wsp:val=&quot;00DE6B81&quot;/&gt;&lt;wsp:rsid wsp:val=&quot;00DF1244&quot;/&gt;&lt;wsp:rsid wsp:val=&quot;00DF41AE&quot;/&gt;&lt;wsp:rsid wsp:val=&quot;00DF659E&quot;/&gt;&lt;wsp:rsid wsp:val=&quot;00E00FAC&quot;/&gt;&lt;wsp:rsid wsp:val=&quot;00E10CD2&quot;/&gt;&lt;wsp:rsid wsp:val=&quot;00E166FE&quot;/&gt;&lt;wsp:rsid wsp:val=&quot;00E2405A&quot;/&gt;&lt;wsp:rsid wsp:val=&quot;00E2646B&quot;/&gt;&lt;wsp:rsid wsp:val=&quot;00E3061A&quot;/&gt;&lt;wsp:rsid wsp:val=&quot;00E37550&quot;/&gt;&lt;wsp:rsid wsp:val=&quot;00E40B8C&quot;/&gt;&lt;wsp:rsid wsp:val=&quot;00E429DB&quot;/&gt;&lt;wsp:rsid wsp:val=&quot;00E448B7&quot;/&gt;&lt;wsp:rsid wsp:val=&quot;00E45ECC&quot;/&gt;&lt;wsp:rsid wsp:val=&quot;00E55884&quot;/&gt;&lt;wsp:rsid wsp:val=&quot;00E62A38&quot;/&gt;&lt;wsp:rsid wsp:val=&quot;00E721B4&quot;/&gt;&lt;wsp:rsid wsp:val=&quot;00E73748&quot;/&gt;&lt;wsp:rsid wsp:val=&quot;00E73771&quot;/&gt;&lt;wsp:rsid wsp:val=&quot;00E96DEF&quot;/&gt;&lt;wsp:rsid wsp:val=&quot;00E97E34&quot;/&gt;&lt;wsp:rsid wsp:val=&quot;00EA248D&quot;/&gt;&lt;wsp:rsid wsp:val=&quot;00EA7F92&quot;/&gt;&lt;wsp:rsid wsp:val=&quot;00EC3B4D&quot;/&gt;&lt;wsp:rsid wsp:val=&quot;00EC4F5C&quot;/&gt;&lt;wsp:rsid wsp:val=&quot;00EC51C6&quot;/&gt;&lt;wsp:rsid wsp:val=&quot;00ED0336&quot;/&gt;&lt;wsp:rsid wsp:val=&quot;00ED706F&quot;/&gt;&lt;wsp:rsid wsp:val=&quot;00EE058F&quot;/&gt;&lt;wsp:rsid wsp:val=&quot;00EE5F83&quot;/&gt;&lt;wsp:rsid wsp:val=&quot;00EF4A29&quot;/&gt;&lt;wsp:rsid wsp:val=&quot;00EF4C45&quot;/&gt;&lt;wsp:rsid wsp:val=&quot;00F04C7D&quot;/&gt;&lt;wsp:rsid wsp:val=&quot;00F051D6&quot;/&gt;&lt;wsp:rsid wsp:val=&quot;00F13E9F&quot;/&gt;&lt;wsp:rsid wsp:val=&quot;00F154D5&quot;/&gt;&lt;wsp:rsid wsp:val=&quot;00F1578C&quot;/&gt;&lt;wsp:rsid wsp:val=&quot;00F23302&quot;/&gt;&lt;wsp:rsid wsp:val=&quot;00F245C8&quot;/&gt;&lt;wsp:rsid wsp:val=&quot;00F25BCA&quot;/&gt;&lt;wsp:rsid wsp:val=&quot;00F3429F&quot;/&gt;&lt;wsp:rsid wsp:val=&quot;00F35A4F&quot;/&gt;&lt;wsp:rsid wsp:val=&quot;00F35DC1&quot;/&gt;&lt;wsp:rsid wsp:val=&quot;00F40AFD&quot;/&gt;&lt;wsp:rsid wsp:val=&quot;00F41468&quot;/&gt;&lt;wsp:rsid wsp:val=&quot;00F449EC&quot;/&gt;&lt;wsp:rsid wsp:val=&quot;00F46D37&quot;/&gt;&lt;wsp:rsid wsp:val=&quot;00F633C5&quot;/&gt;&lt;wsp:rsid wsp:val=&quot;00F64E55&quot;/&gt;&lt;wsp:rsid wsp:val=&quot;00F66A4C&quot;/&gt;&lt;wsp:rsid wsp:val=&quot;00F77D4F&quot;/&gt;&lt;wsp:rsid wsp:val=&quot;00F810AA&quot;/&gt;&lt;wsp:rsid wsp:val=&quot;00F84EC8&quot;/&gt;&lt;wsp:rsid wsp:val=&quot;00F85BD0&quot;/&gt;&lt;wsp:rsid wsp:val=&quot;00F90E25&quot;/&gt;&lt;wsp:rsid wsp:val=&quot;00F95E1F&quot;/&gt;&lt;wsp:rsid wsp:val=&quot;00FA388E&quot;/&gt;&lt;wsp:rsid wsp:val=&quot;00FA3A3A&quot;/&gt;&lt;wsp:rsid wsp:val=&quot;00FA797E&quot;/&gt;&lt;wsp:rsid wsp:val=&quot;00FB02B7&quot;/&gt;&lt;wsp:rsid wsp:val=&quot;00FB2254&quot;/&gt;&lt;wsp:rsid wsp:val=&quot;00FC18A3&quot;/&gt;&lt;wsp:rsid wsp:val=&quot;00FC37D7&quot;/&gt;&lt;wsp:rsid wsp:val=&quot;00FE3214&quot;/&gt;&lt;wsp:rsid wsp:val=&quot;00FE7175&quot;/&gt;&lt;wsp:rsid wsp:val=&quot;00FE7929&quot;/&gt;&lt;wsp:rsid wsp:val=&quot;00FE7963&quot;/&gt;&lt;wsp:rsid wsp:val=&quot;00FF0265&quot;/&gt;&lt;wsp:rsid wsp:val=&quot;00FF51D9&quot;/&gt;&lt;/wsp:rsids&gt;&lt;/w:docPr&gt;&lt;w:body&gt;&lt;wx:sect&gt;&lt;w:p wsp:rsidR=&quot;00000000&quot; wsp:rsidRDefault=&quot;004C474C&quot; wsp:rsidP=&quot;004C47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epi&lt;/m:t&gt;&lt;/m:r&gt;&lt;m:r&gt;&lt;m:rPr&gt;&lt;m:sty m:val=&quot;p&quot;/&gt;&lt;/m:rPr&gt;&lt;w:rPr&gt;&lt;w:rFonts w:ascii=&quot;Cambria Math&quot; w:h-ansi=&quot;Cambria Math&quot;/&gt;&lt;wx:font wx:val=&quot;Cambria Math&quot;/&gt;&lt;/w:rPr&gt;&lt;m:t&gt; (&lt;/m:t&gt;&lt;/m:r&gt;&lt;m:r&gt;&lt;w:rPr&gt;&lt;w:rFonts w:ascii=&quot;Cambria Math&quot; w:h-ansi=&quot;Cambria Math&quot;/&gt;&lt;wx:font wx:val=&quot;Cambria Math&quot;/&gt;&lt;w:i/&gt;&lt;/w:rPr&gt;&lt;m:t&gt;i&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j&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k)&lt;/m:t&gt;&lt;/m:r&gt;&lt;/m:sub&gt;&lt;/m:sSub&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 + &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lt;/m:t&gt;&lt;/m:r&gt;&lt;/m:s num&gt;&lt;m:den&gt;&lt;m:r&gt;&lt;w:rPr&gt;&lt;w:rFonts w:ascii=&quot;Cambria Math&quot; w:h-ansi=&quot;Cambria Math&quot;/&gt;&lt;wx:font wx:val=&quot;Cambria Math&quot;/&gt;&lt;w:i/&gt;&lt;/w:rPr&gt;&lt;m:t&gt;??&lt;/m:t&gt;&lt;/m:r&gt;&lt;/m:den&gt;&lt;/m:f&gt;&lt;m:sSub&gt;&lt;m:sSubPr&gt;&lt;m:ctrlPr&gt;&lt;w:rPr&gt;&lt;w:rFonts w:ascii=&quot;Cambria Math&quot; w:h-ansi=&quot;Cambria Math&quot;/&gt;s &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epi&lt;/m:t&gt;&lt;/m:r&gt;&lt;m:r&gt;&lt;m:rPr&gt;&lt;m:sty m:val=&quot;p&quot;/&gt;&lt;/m:rPr&gt;&lt;w:rPr&gt;&lt;w:rFonts w:ascii=&quot;Cambria Math&quot; w:h-ansi=&quot;Cambria Math&quot;/&gt;&lt;wx:font wx:val=&quot;Cambria Math&quot;/&gt;&lt;/w:rPr&gt;&lt;m:t&gt; (&lt;/m:t&gt;&lt;/m:r&gt;&lt;m:r&gt;&lt;w:rPr&gt;&lt;w:rFonts w:ascii=&quot;Cambria Math&quot; w:h-ansi=&quot;Cambria Math&quot;/&gt;&lt;wx:font wx:val=&quot;Cambria Math&quot;/&gt;&lt;w:i/&gt;&lt;/w:rPr&gt;&lt;m:t&gt;i&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j&lt;/m:t&gt;&lt;/m:r&gt;&lt;m:r&gt;&lt;m:rPr&gt;&lt;m:sty m:val=&quot;p&quot;/&gt;&lt;/m:rPr&gt;&lt;w:rPr&gt;&lt;w:rFonts w:ascii=&quot;Cambria Matl=h&quot; w:h-ansi=&quot;Cambria Math&quot;/&gt;&lt;wx:font wx:val=&quot;Cambria Math&quot;/&gt;&lt;/w:rPr&gt;&lt;m:t&gt;,&lt;/m:t&gt;&lt;/m:r&gt;&lt;m:r&gt;&lt;w:rPr&gt;&lt;w:rFonts w:ascii=&quot;Cambria Math&quot; w:h-ansi=&quot;Cambria Math&quot;/&gt;&lt;wx:font wx:val=&quot;Cambria Math&quot;/&gt;&lt;w:i/&gt;&lt;/w:rPr&gt;&lt;m:t&gt;k)&lt;/m:t&gt;&lt;/m:r&gt;&lt;/m:sub&gt;&lt;/m:sSub&gt;&lt;m:r&gt;&lt;m:rPr&gt;&lt;m:sty m:val=&quot;p&quot;/&gt;&lt;/m:rPr&gt;&lt;w:rPr&gt;&lt;w:rFonts w:ascii=&quot;Cambria Math&quot; w:h-ansi=&quot;Cambria Math&quot;/&gt;&lt;wx:font wx:val=&quot;Cambria Math&quot;/&gt;&lt;/w:rPr&gt;&lt;m:t&gt; + &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lt;/m:t&gt;&lt;/m:r&gt;&lt;/m:num&gt;&lt;m:den&gt;&lt;m:r&gt;&lt;w:rPr&gt;&lt;w:rFonts w:ascii=&quot;Cambria Math&quot; w:h-ansi=&quot;Cambbrria Math&quot;/&gt;&lt;wx:font wx:val=&quot;Cambria Math&quot;/&gt;&lt;w:i/&gt;&lt;/w:rPr&gt;&lt;m:t&gt;??&lt;/m:t&gt;&lt;/m:r&gt;&lt;/m:den&gt;&lt;/m:f&gt;&lt;m:sSub&gt;&lt;m:sSubPr&gt;&lt;m:ctrlPr&gt;&lt;w:rPr&gt;&lt;w:rFonts w:ascii=&quot;Cambria Math&quot; w:h-ansi=&quot;Cambria Math&quot;/&gt;&lt;wx:font wx:val=&quot;Cambria Math&quot;/&gt;&lt;/w:rPr&gt;&lt;/m:ctrlPr&gt;&lt;/m:sSubPr&gt;&lt;m:e&gt;&lt;m:br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epi&lt;/m:t&gt;&lt;/m:r&gt;&lt;m:r&gt;&lt;m:rPr&gt;&lt;m:sty m:val=&quot;p&quot;/&gt;&lt;/m:rPr&gt;&lt;w:rPr&gt;&lt;w:rFonts w:ascii=&quot;Cambria Math&quot; w:h-ansi=&quot;Cambria Math&quot;/&gt;&lt;wx:font wx:val=&quot;Cambria Math&quot;/&gt;&lt;/w:rPr&gt;&lt;m:t&gt; (&lt;/m:t&gt;&lt;/m:r&gt;&lt;m:r&gt;&lt;w:rPr&gt;&lt;w:rFonts w:ascii=&quot;Cambria Math&quot; w:h-ansi=&quot;Cambria Math&quot;/&gt;&lt;wx:font wx:val=&quot;Cambria Math&quot;/&gt;&lt;w:i/&gt;&lt;/w:rPr&gt;&lt;m:t&gt;i&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j&lt;/m:t&gt;&lt;/m:r&gt;&lt;m:r&gt;&lt;m:rPr&gt;&lt;m:sty m:val=&quot;p&quot;/&gt;&lt;/m:rPr&gt;&lt;w:rPr&gt;&lt;w:rFonts w:ascii=&quot;Cambria Math&quot; w:h-ansi=&quot;Cambria Math&quot;/&gt;&lt;wx:font wx:val=&quot;Cambria Math&quot;/&gt;&lt;/w:rPr&gt;&lt;m:t&gt;??1,&lt;/m:t&gt;&lt;/m:r&gt;&lt;m:r&gt;&lt;w:rPr&gt;&lt;w:rFonts w:ascii=&quot;Cambria Math&quot; w:h-ansi=&quot;Cambria Math&quot;/&gt;&lt;wx:font wx:val=&quot;Cambria Math&quot;/&gt;&lt;w:i/&gt;&lt;/w:rPr&gt;&lt;m:t&gt;k)&lt;/m:t&gt;&lt;/m:r&gt;&lt;/m:sub&gt;&lt;/m:sSub&gt;&lt;m:r&gt;&lt;m:rPr&gt;&lt;m:sty m:val=&quot;p&quot;/&gt;&lt;/m:rPr&gt;&lt;w:rPr&gt;&lt;w:rFonts w:ascii=&quot;Cambria Math&quot; w:h-ansi=?&quot;Cambria Math&quot;/&gt;&lt;wx:font wx:val=&quot;Cambria Math&quot;/&gt;&lt;/w:rPr&gt;&lt;m:t&gt; + &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lt;/m:t&gt;&lt;/m:r&gt;&lt;/m:num&gt;&lt;m:den&gt;&lt;m:r&gt;&lt;w:rPr&gt;&lt;w:rFonts w:ascii=&quot;Cambria Math&quot; w:h-ansi=&quot;Cambria Math&quot;/&gt;&lt;wx:font wx:val=&quot;Cambria Math&quot;/&gt;&lt;w:i/&gt;&lt;/w:rPr&gt;&lt;m:t&gt;??&lt;/m:w:as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epi&lt;/m:t&gt;&lt;/m:r&gt;&lt;m:r&gt;&lt;m:rPr&gt;&lt;m:sty m:val=&quot;p&quot;/&gt;&lt;/m:rPr&gt;&lt;w:rPr&gt;&lt;w:rFonts w:ascii=&quot;Cambria Math&quot; w:h-ansi=&quot;Cambria Math&quot;/&gt;&lt;wx:font wx:val=&quot;Cambria Math&quot;/&gt;&lt;/w:rPr&gt;&lt;m:t&gt; (&lt;/m:t&gt;&lt;/m:r&gt;&lt;m:r&gt;&lt;w:rPr&gt;&lt;w:rFonts w:ascii=&quot;Cambria Math&quot; w:h-ansi=&quot;Cambria Math&quot;/&gt;&lt;wx:font wx:val=&quot;Cambria Math&quot;/&gt;&lt;w:i/&gt;&lt;/w:rPr&gt;&lt;m:t&gt;i&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j&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k&lt;/m:t&gt;&lt;/m:r&gt;&lt;m:r&gt;&lt;m:rPr&gt;&lt;m:sty m:val=&quot;p&quot;/&gt;&lt;/m:rPr&gt;&lt;w:rPr&gt;&lt;w:rFonts w:ascii=&quot;Cambria Math&quot; w:h-ansi=&quot;Cambria Math&quot;/&gt;&lt;wx:font wx:val=&quot;Cambria Math&quot;/&gt;&lt;/w:rPr&gt;&lt;m:t&gt;??)&lt;/m:t&gt;&lt;/m:r&gt;&lt;/m:sub&gt;&lt;/m:sSamub&gt;&lt;/m:num&gt;&lt;m:den&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m:t&gt;&lt;/m:r&gt;&lt;/m:num&gt;&lt;m:den&gt;&lt;m:r&gt;&lt;w:rPr&gt;&lt;w:rFonts w:ascii=&quot;Cambria Math&quot; w:h-ansi=&quot;Cambria Math&quot;/&gt;&lt;wx:font wx:val=&quot;Cambria Math&quot;/&gt;&lt;w:i/&gt;&lt;/w:rPr&gt;&lt;m:t&gt;??&lt;/m:t&gt;&lt;/m:r&gt;&lt;/m:den&gt;&lt;/m:f&gt;&lt;m:r&gt;&lt;m:rPr&gt;&lt;m:sty m:val=&quot;p&quot;/&gt;&lt;/m:rwx:va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m:t&gt;&lt;/m:r&gt;&lt;/m:num&gt;&lt;m:den&gt;&lt;m:r&gt;&lt;w:rPr&gt;&lt;w:rFonts w:ascii=&quot;Cambria Math&quot; w:h-ansi=&quot;Cambria Math&quot;/&gt;&lt;wx:font&gt;&lt;/ wx:val=&quot;Cambria Math&quot;/&gt;&lt;w:i/&gt;&lt;/w:rPr&gt;&lt;m:t&gt;??&lt;/m:t&gt;&lt;/m:r&gt;&lt;/m:den&gt;&lt;/m:f&gt;&lt;m:r&gt;&lt;m:rPr&gt;&lt;m:sty m:val=&quot;p&quot;/&gt;&lt;/m:rPr&gt;&lt;w:rPr&gt;&lt;w:rFonts w:ascii=&quot;Cambria Math&quot; w:h-ansi=&quot;Cambria Math&quot;/&gt;&lt;wx:font wx:val=&quot;Cambria Math&quot;/&gt;&lt;/w:rPr&gt;&lt;m:t&gt;+&lt;/m:t&gt;&lt;/m:r&gt;&lt;m:f&gt;&lt;m:fPr&gt;&lt;m:ctrlPr&lt;/&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m:t&gt;&lt;/m:r&gt;&lt;/m:num&gt;&lt;m:den&gt;&lt;m:r&gt;&lt;w:rPr&gt;&lt;w:rFonts w:ascii=&quot;Cambria Math&quot; w:h-ansi=&quot;Cambria Math&quot;/&gt;&lt;wx:font wx:val=&quot;Cambria Math&quot;/&gt;&lt;w:i/&gt;&lt;/w:rPr&gt;&lt;m:t&gt;??&lt;/m:t&gt;&lt;/m:r&gt;&lt;/m:den&gt;&lt;/m:f&gt;&lt;/m:den&gt;&lt;/m:f&gt;&lt;/m:oMath&gt;&lt;/m:oMathPara&gt;&lt;/w:p&gt;&lt;w:sectPr wsp:rsidR=&quot;00000000&quot;t&gt;?/&gt;&lt;w:pgSz w:w=&quot;12240&quot; w:h=&quot;15840&quot;/&gt;&lt;w:pgMar w:top=&quot;1440&quot; w:right=&quot;1800&quot; w:bottom=&quot;1440&quot; w:left=&quot;1800&quot; w:header=&quot;720&quot; w:footer=&quot;720&quot; w:gutter=&quot;0&quot;/&gt;&lt;w:cols w:space=&quot;720&quot;/&gt;&lt;/w:sectPr&gt;&lt;/wx:sect&gt;&lt;/w:body&gt;&lt;/w:wordDocument&gt;">
            <v:imagedata r:id="rId13" o:title="" chromakey="white"/>
          </v:shape>
        </w:pict>
      </w:r>
      <w:r w:rsidR="0031206B" w:rsidRPr="000E19BD">
        <w:rPr>
          <w:rFonts w:ascii="Times New Roman" w:hAnsi="Times New Roman" w:cs="Times New Roman"/>
        </w:rPr>
        <w:instrText xml:space="preserve"> </w:instrText>
      </w:r>
      <w:r w:rsidR="0031206B" w:rsidRPr="000E19BD">
        <w:rPr>
          <w:rFonts w:ascii="Times New Roman" w:hAnsi="Times New Roman" w:cs="Times New Roman"/>
        </w:rPr>
        <w:fldChar w:fldCharType="end"/>
      </w:r>
      <w:r w:rsidR="0031206B" w:rsidRPr="000E19BD">
        <w:rPr>
          <w:rFonts w:ascii="Times New Roman" w:hAnsi="Times New Roman" w:cs="Times New Roman"/>
        </w:rPr>
        <w:t xml:space="preserve"> </w:t>
      </w:r>
      <w:r w:rsidR="0031206B" w:rsidRPr="000E19BD">
        <w:rPr>
          <w:rFonts w:ascii="Times New Roman" w:hAnsi="Times New Roman" w:cs="Times New Roman"/>
        </w:rPr>
        <w:tab/>
      </w:r>
      <w:r w:rsidR="0031206B" w:rsidRPr="000E19BD">
        <w:rPr>
          <w:rFonts w:ascii="Times New Roman" w:hAnsi="Times New Roman" w:cs="Times New Roman"/>
        </w:rPr>
        <w:tab/>
      </w:r>
      <w:r w:rsidR="0031206B" w:rsidRPr="000E19BD">
        <w:rPr>
          <w:rFonts w:ascii="Times New Roman" w:hAnsi="Times New Roman" w:cs="Times New Roman"/>
        </w:rPr>
        <w:tab/>
      </w:r>
      <w:r w:rsidR="0031206B" w:rsidRPr="000E19BD">
        <w:rPr>
          <w:rFonts w:ascii="Times New Roman" w:hAnsi="Times New Roman" w:cs="Times New Roman"/>
        </w:rPr>
        <w:tab/>
      </w:r>
    </w:p>
    <w:p w14:paraId="418E5B74" w14:textId="77777777" w:rsidR="0031206B" w:rsidRPr="000E19BD" w:rsidRDefault="0031206B" w:rsidP="0031206B">
      <w:pPr>
        <w:spacing w:after="0"/>
        <w:jc w:val="center"/>
        <w:rPr>
          <w:rFonts w:ascii="Times New Roman" w:hAnsi="Times New Roman" w:cs="Times New Roman"/>
        </w:rPr>
      </w:pPr>
      <w:r w:rsidRPr="000E19BD">
        <w:rPr>
          <w:rFonts w:ascii="Times New Roman" w:hAnsi="Times New Roman" w:cs="Times New Roman"/>
        </w:rPr>
        <w:t xml:space="preserve">where </w:t>
      </w:r>
      <m:oMath>
        <m:r>
          <m:rPr>
            <m:sty m:val="p"/>
          </m:rPr>
          <w:rPr>
            <w:rFonts w:ascii="Cambria Math" w:hAnsi="Cambria Math" w:cs="Times New Roman"/>
            <w:sz w:val="18"/>
          </w:rPr>
          <m:t>∓1=</m:t>
        </m:r>
        <m:d>
          <m:dPr>
            <m:begChr m:val="{"/>
            <m:endChr m:val=""/>
            <m:ctrlPr>
              <w:rPr>
                <w:rFonts w:ascii="Cambria Math" w:hAnsi="Cambria Math" w:cs="Times New Roman"/>
                <w:sz w:val="18"/>
              </w:rPr>
            </m:ctrlPr>
          </m:dPr>
          <m:e>
            <m:eqArr>
              <m:eqArrPr>
                <m:ctrlPr>
                  <w:rPr>
                    <w:rFonts w:ascii="Cambria Math" w:hAnsi="Cambria Math" w:cs="Times New Roman"/>
                    <w:sz w:val="18"/>
                  </w:rPr>
                </m:ctrlPr>
              </m:eqArrPr>
              <m:e>
                <m:r>
                  <w:rPr>
                    <w:rFonts w:ascii="Cambria Math" w:hAnsi="Cambria Math" w:cs="Times New Roman"/>
                    <w:sz w:val="18"/>
                  </w:rPr>
                  <m:t>i</m:t>
                </m:r>
                <m:r>
                  <m:rPr>
                    <m:sty m:val="p"/>
                  </m:rPr>
                  <w:rPr>
                    <w:rFonts w:ascii="Cambria Math" w:hAnsi="Cambria Math" w:cs="Times New Roman"/>
                    <w:sz w:val="18"/>
                  </w:rPr>
                  <m:t xml:space="preserve">-1,   </m:t>
                </m:r>
                <m:f>
                  <m:fPr>
                    <m:ctrlPr>
                      <w:rPr>
                        <w:rFonts w:ascii="Cambria Math" w:hAnsi="Cambria Math" w:cs="Times New Roman"/>
                        <w:sz w:val="18"/>
                      </w:rPr>
                    </m:ctrlPr>
                  </m:fPr>
                  <m:num>
                    <m:r>
                      <w:rPr>
                        <w:rFonts w:ascii="Cambria Math" w:hAnsi="Cambria Math" w:cs="Times New Roman"/>
                        <w:sz w:val="18"/>
                      </w:rPr>
                      <m:t>∂ϕ</m:t>
                    </m:r>
                  </m:num>
                  <m:den>
                    <m:r>
                      <w:rPr>
                        <w:rFonts w:ascii="Cambria Math" w:hAnsi="Cambria Math" w:cs="Times New Roman"/>
                        <w:sz w:val="18"/>
                      </w:rPr>
                      <m:t>∂x</m:t>
                    </m:r>
                  </m:den>
                </m:f>
                <m:r>
                  <m:rPr>
                    <m:sty m:val="p"/>
                  </m:rPr>
                  <w:rPr>
                    <w:rFonts w:ascii="Cambria Math" w:hAnsi="Cambria Math" w:cs="Times New Roman"/>
                    <w:sz w:val="18"/>
                  </w:rPr>
                  <m:t>&gt;0</m:t>
                </m:r>
              </m:e>
              <m:e>
                <m:r>
                  <w:rPr>
                    <w:rFonts w:ascii="Cambria Math" w:hAnsi="Cambria Math" w:cs="Times New Roman"/>
                    <w:sz w:val="18"/>
                  </w:rPr>
                  <m:t>i</m:t>
                </m:r>
                <m:r>
                  <m:rPr>
                    <m:sty m:val="p"/>
                  </m:rPr>
                  <w:rPr>
                    <w:rFonts w:ascii="Cambria Math" w:hAnsi="Cambria Math" w:cs="Times New Roman"/>
                    <w:sz w:val="18"/>
                  </w:rPr>
                  <m:t xml:space="preserve">+1,   </m:t>
                </m:r>
                <m:f>
                  <m:fPr>
                    <m:ctrlPr>
                      <w:rPr>
                        <w:rFonts w:ascii="Cambria Math" w:hAnsi="Cambria Math" w:cs="Times New Roman"/>
                        <w:sz w:val="18"/>
                      </w:rPr>
                    </m:ctrlPr>
                  </m:fPr>
                  <m:num>
                    <m:r>
                      <w:rPr>
                        <w:rFonts w:ascii="Cambria Math" w:hAnsi="Cambria Math" w:cs="Times New Roman"/>
                        <w:sz w:val="18"/>
                      </w:rPr>
                      <m:t>∂ϕ</m:t>
                    </m:r>
                  </m:num>
                  <m:den>
                    <m:r>
                      <w:rPr>
                        <w:rFonts w:ascii="Cambria Math" w:hAnsi="Cambria Math" w:cs="Times New Roman"/>
                        <w:sz w:val="18"/>
                      </w:rPr>
                      <m:t>∂x</m:t>
                    </m:r>
                  </m:den>
                </m:f>
                <m:r>
                  <m:rPr>
                    <m:sty m:val="p"/>
                  </m:rPr>
                  <w:rPr>
                    <w:rFonts w:ascii="Cambria Math" w:hAnsi="Cambria Math" w:cs="Times New Roman"/>
                    <w:sz w:val="18"/>
                  </w:rPr>
                  <m:t>&lt;0</m:t>
                </m:r>
              </m:e>
            </m:eqArr>
          </m:e>
        </m:d>
      </m:oMath>
      <w:r w:rsidRPr="000E19BD">
        <w:rPr>
          <w:rFonts w:ascii="Times New Roman" w:hAnsi="Times New Roman" w:cs="Times New Roman"/>
          <w:sz w:val="18"/>
        </w:rPr>
        <w:t xml:space="preserve"> , </w:t>
      </w:r>
      <m:oMath>
        <m:r>
          <w:rPr>
            <w:rFonts w:ascii="Cambria Math" w:hAnsi="Cambria Math" w:cs="Times New Roman"/>
            <w:sz w:val="18"/>
          </w:rPr>
          <m:t>j</m:t>
        </m:r>
        <m:r>
          <m:rPr>
            <m:sty m:val="p"/>
          </m:rPr>
          <w:rPr>
            <w:rFonts w:ascii="Cambria Math" w:hAnsi="Cambria Math" w:cs="Times New Roman"/>
            <w:sz w:val="18"/>
          </w:rPr>
          <m:t>∓1=</m:t>
        </m:r>
        <m:d>
          <m:dPr>
            <m:begChr m:val="{"/>
            <m:endChr m:val=""/>
            <m:ctrlPr>
              <w:rPr>
                <w:rFonts w:ascii="Cambria Math" w:hAnsi="Cambria Math" w:cs="Times New Roman"/>
                <w:sz w:val="18"/>
              </w:rPr>
            </m:ctrlPr>
          </m:dPr>
          <m:e>
            <m:eqArr>
              <m:eqArrPr>
                <m:ctrlPr>
                  <w:rPr>
                    <w:rFonts w:ascii="Cambria Math" w:hAnsi="Cambria Math" w:cs="Times New Roman"/>
                    <w:sz w:val="18"/>
                  </w:rPr>
                </m:ctrlPr>
              </m:eqArrPr>
              <m:e>
                <m:r>
                  <w:rPr>
                    <w:rFonts w:ascii="Cambria Math" w:hAnsi="Cambria Math" w:cs="Times New Roman"/>
                    <w:sz w:val="18"/>
                  </w:rPr>
                  <m:t>j</m:t>
                </m:r>
                <m:r>
                  <m:rPr>
                    <m:sty m:val="p"/>
                  </m:rPr>
                  <w:rPr>
                    <w:rFonts w:ascii="Cambria Math" w:hAnsi="Cambria Math" w:cs="Times New Roman"/>
                    <w:sz w:val="18"/>
                  </w:rPr>
                  <m:t xml:space="preserve">-1,   </m:t>
                </m:r>
                <m:f>
                  <m:fPr>
                    <m:ctrlPr>
                      <w:rPr>
                        <w:rFonts w:ascii="Cambria Math" w:hAnsi="Cambria Math" w:cs="Times New Roman"/>
                        <w:sz w:val="18"/>
                      </w:rPr>
                    </m:ctrlPr>
                  </m:fPr>
                  <m:num>
                    <m:r>
                      <w:rPr>
                        <w:rFonts w:ascii="Cambria Math" w:hAnsi="Cambria Math" w:cs="Times New Roman"/>
                        <w:sz w:val="18"/>
                      </w:rPr>
                      <m:t>∂ϕ</m:t>
                    </m:r>
                  </m:num>
                  <m:den>
                    <m:r>
                      <w:rPr>
                        <w:rFonts w:ascii="Cambria Math" w:hAnsi="Cambria Math" w:cs="Times New Roman"/>
                        <w:sz w:val="18"/>
                      </w:rPr>
                      <m:t>∂y</m:t>
                    </m:r>
                  </m:den>
                </m:f>
                <m:r>
                  <m:rPr>
                    <m:sty m:val="p"/>
                  </m:rPr>
                  <w:rPr>
                    <w:rFonts w:ascii="Cambria Math" w:hAnsi="Cambria Math" w:cs="Times New Roman"/>
                    <w:sz w:val="18"/>
                  </w:rPr>
                  <m:t>&gt;0</m:t>
                </m:r>
              </m:e>
              <m:e>
                <m:r>
                  <w:rPr>
                    <w:rFonts w:ascii="Cambria Math" w:hAnsi="Cambria Math" w:cs="Times New Roman"/>
                    <w:sz w:val="18"/>
                  </w:rPr>
                  <m:t>j</m:t>
                </m:r>
                <m:r>
                  <m:rPr>
                    <m:sty m:val="p"/>
                  </m:rPr>
                  <w:rPr>
                    <w:rFonts w:ascii="Cambria Math" w:hAnsi="Cambria Math" w:cs="Times New Roman"/>
                    <w:sz w:val="18"/>
                  </w:rPr>
                  <m:t xml:space="preserve">+1,   </m:t>
                </m:r>
                <m:f>
                  <m:fPr>
                    <m:ctrlPr>
                      <w:rPr>
                        <w:rFonts w:ascii="Cambria Math" w:hAnsi="Cambria Math" w:cs="Times New Roman"/>
                        <w:sz w:val="18"/>
                      </w:rPr>
                    </m:ctrlPr>
                  </m:fPr>
                  <m:num>
                    <m:r>
                      <w:rPr>
                        <w:rFonts w:ascii="Cambria Math" w:hAnsi="Cambria Math" w:cs="Times New Roman"/>
                        <w:sz w:val="18"/>
                      </w:rPr>
                      <m:t>∂ϕ</m:t>
                    </m:r>
                  </m:num>
                  <m:den>
                    <m:r>
                      <w:rPr>
                        <w:rFonts w:ascii="Cambria Math" w:hAnsi="Cambria Math" w:cs="Times New Roman"/>
                        <w:sz w:val="18"/>
                      </w:rPr>
                      <m:t>∂y</m:t>
                    </m:r>
                  </m:den>
                </m:f>
                <m:r>
                  <m:rPr>
                    <m:sty m:val="p"/>
                  </m:rPr>
                  <w:rPr>
                    <w:rFonts w:ascii="Cambria Math" w:hAnsi="Cambria Math" w:cs="Times New Roman"/>
                    <w:sz w:val="18"/>
                  </w:rPr>
                  <m:t>&lt;0</m:t>
                </m:r>
              </m:e>
            </m:eqArr>
          </m:e>
        </m:d>
      </m:oMath>
      <w:r w:rsidRPr="000E19BD">
        <w:rPr>
          <w:rFonts w:ascii="Times New Roman" w:hAnsi="Times New Roman" w:cs="Times New Roman"/>
          <w:sz w:val="18"/>
        </w:rPr>
        <w:t>,</w:t>
      </w:r>
      <w:r w:rsidRPr="000E19BD">
        <w:rPr>
          <w:rFonts w:ascii="Times New Roman" w:hAnsi="Times New Roman" w:cs="Times New Roman"/>
        </w:rPr>
        <w:t xml:space="preserve"> and  </w:t>
      </w:r>
    </w:p>
    <w:p w14:paraId="0D57399A" w14:textId="3ECD9CFB" w:rsidR="0031206B" w:rsidRPr="000E19BD" w:rsidRDefault="0031206B" w:rsidP="0031206B">
      <w:pPr>
        <w:spacing w:after="0"/>
        <w:jc w:val="right"/>
        <w:rPr>
          <w:rFonts w:ascii="Times New Roman" w:hAnsi="Times New Roman" w:cs="Times New Roman"/>
          <w:lang w:eastAsia="zh-CN"/>
        </w:rPr>
      </w:pPr>
      <m:oMath>
        <m:r>
          <w:rPr>
            <w:rFonts w:ascii="Cambria Math" w:hAnsi="Cambria Math" w:cs="Times New Roman"/>
            <w:sz w:val="18"/>
          </w:rPr>
          <m:t>k</m:t>
        </m:r>
        <m:r>
          <m:rPr>
            <m:sty m:val="p"/>
          </m:rPr>
          <w:rPr>
            <w:rFonts w:ascii="Cambria Math" w:hAnsi="Cambria Math" w:cs="Times New Roman"/>
            <w:sz w:val="18"/>
          </w:rPr>
          <m:t>∓1=</m:t>
        </m:r>
        <m:d>
          <m:dPr>
            <m:begChr m:val="{"/>
            <m:endChr m:val=""/>
            <m:ctrlPr>
              <w:rPr>
                <w:rFonts w:ascii="Cambria Math" w:hAnsi="Cambria Math" w:cs="Times New Roman"/>
                <w:sz w:val="18"/>
              </w:rPr>
            </m:ctrlPr>
          </m:dPr>
          <m:e>
            <m:eqArr>
              <m:eqArrPr>
                <m:ctrlPr>
                  <w:rPr>
                    <w:rFonts w:ascii="Cambria Math" w:hAnsi="Cambria Math" w:cs="Times New Roman"/>
                    <w:sz w:val="18"/>
                  </w:rPr>
                </m:ctrlPr>
              </m:eqArrPr>
              <m:e>
                <m:r>
                  <w:rPr>
                    <w:rFonts w:ascii="Cambria Math" w:hAnsi="Cambria Math" w:cs="Times New Roman"/>
                    <w:sz w:val="18"/>
                  </w:rPr>
                  <m:t>k</m:t>
                </m:r>
                <m:r>
                  <m:rPr>
                    <m:sty m:val="p"/>
                  </m:rPr>
                  <w:rPr>
                    <w:rFonts w:ascii="Cambria Math" w:hAnsi="Cambria Math" w:cs="Times New Roman"/>
                    <w:sz w:val="18"/>
                  </w:rPr>
                  <m:t xml:space="preserve">-1,   </m:t>
                </m:r>
                <m:f>
                  <m:fPr>
                    <m:ctrlPr>
                      <w:rPr>
                        <w:rFonts w:ascii="Cambria Math" w:hAnsi="Cambria Math" w:cs="Times New Roman"/>
                        <w:sz w:val="18"/>
                      </w:rPr>
                    </m:ctrlPr>
                  </m:fPr>
                  <m:num>
                    <m:r>
                      <w:rPr>
                        <w:rFonts w:ascii="Cambria Math" w:hAnsi="Cambria Math" w:cs="Times New Roman"/>
                        <w:sz w:val="18"/>
                      </w:rPr>
                      <m:t>∂ϕ</m:t>
                    </m:r>
                  </m:num>
                  <m:den>
                    <m:r>
                      <w:rPr>
                        <w:rFonts w:ascii="Cambria Math" w:hAnsi="Cambria Math" w:cs="Times New Roman"/>
                        <w:sz w:val="18"/>
                      </w:rPr>
                      <m:t>∂z</m:t>
                    </m:r>
                  </m:den>
                </m:f>
                <m:r>
                  <m:rPr>
                    <m:sty m:val="p"/>
                  </m:rPr>
                  <w:rPr>
                    <w:rFonts w:ascii="Cambria Math" w:hAnsi="Cambria Math" w:cs="Times New Roman"/>
                    <w:sz w:val="18"/>
                  </w:rPr>
                  <m:t>&gt;0</m:t>
                </m:r>
              </m:e>
              <m:e>
                <m:r>
                  <w:rPr>
                    <w:rFonts w:ascii="Cambria Math" w:hAnsi="Cambria Math" w:cs="Times New Roman"/>
                    <w:sz w:val="18"/>
                  </w:rPr>
                  <m:t>k</m:t>
                </m:r>
                <m:r>
                  <m:rPr>
                    <m:sty m:val="p"/>
                  </m:rPr>
                  <w:rPr>
                    <w:rFonts w:ascii="Cambria Math" w:hAnsi="Cambria Math" w:cs="Times New Roman"/>
                    <w:sz w:val="18"/>
                  </w:rPr>
                  <m:t xml:space="preserve">+1,   </m:t>
                </m:r>
                <m:f>
                  <m:fPr>
                    <m:ctrlPr>
                      <w:rPr>
                        <w:rFonts w:ascii="Cambria Math" w:hAnsi="Cambria Math" w:cs="Times New Roman"/>
                        <w:sz w:val="18"/>
                      </w:rPr>
                    </m:ctrlPr>
                  </m:fPr>
                  <m:num>
                    <m:r>
                      <w:rPr>
                        <w:rFonts w:ascii="Cambria Math" w:hAnsi="Cambria Math" w:cs="Times New Roman"/>
                        <w:sz w:val="18"/>
                      </w:rPr>
                      <m:t>∂ϕ</m:t>
                    </m:r>
                  </m:num>
                  <m:den>
                    <m:r>
                      <w:rPr>
                        <w:rFonts w:ascii="Cambria Math" w:hAnsi="Cambria Math" w:cs="Times New Roman"/>
                        <w:sz w:val="18"/>
                      </w:rPr>
                      <m:t>∂z</m:t>
                    </m:r>
                  </m:den>
                </m:f>
                <m:r>
                  <m:rPr>
                    <m:sty m:val="p"/>
                  </m:rPr>
                  <w:rPr>
                    <w:rFonts w:ascii="Cambria Math" w:hAnsi="Cambria Math" w:cs="Times New Roman"/>
                    <w:sz w:val="18"/>
                  </w:rPr>
                  <m:t>&lt;0</m:t>
                </m:r>
              </m:e>
            </m:eqArr>
          </m:e>
        </m:d>
      </m:oMath>
      <w:r w:rsidRPr="000E19BD">
        <w:rPr>
          <w:rFonts w:ascii="Times New Roman" w:hAnsi="Times New Roman" w:cs="Times New Roman"/>
        </w:rPr>
        <w:tab/>
      </w:r>
      <w:r w:rsidRPr="000E19BD">
        <w:rPr>
          <w:rFonts w:ascii="Times New Roman" w:hAnsi="Times New Roman" w:cs="Times New Roman"/>
        </w:rPr>
        <w:tab/>
      </w:r>
      <w:r w:rsidRPr="000E19BD">
        <w:rPr>
          <w:rFonts w:ascii="Times New Roman" w:hAnsi="Times New Roman" w:cs="Times New Roman"/>
        </w:rPr>
        <w:tab/>
      </w:r>
      <w:r w:rsidRPr="000E19BD">
        <w:rPr>
          <w:rFonts w:ascii="Times New Roman" w:hAnsi="Times New Roman" w:cs="Times New Roman"/>
        </w:rPr>
        <w:tab/>
      </w:r>
      <w:r w:rsidR="000514FB">
        <w:rPr>
          <w:rFonts w:ascii="Times New Roman" w:hAnsi="Times New Roman" w:cs="Times New Roman"/>
        </w:rPr>
        <w:tab/>
      </w:r>
      <w:r w:rsidR="00A97723">
        <w:rPr>
          <w:rFonts w:ascii="Times New Roman" w:hAnsi="Times New Roman" w:cs="Times New Roman"/>
        </w:rPr>
        <w:tab/>
      </w:r>
      <w:r w:rsidR="00A97723">
        <w:rPr>
          <w:rFonts w:ascii="Times New Roman" w:hAnsi="Times New Roman" w:cs="Times New Roman"/>
        </w:rPr>
        <w:tab/>
      </w:r>
      <w:r w:rsidRPr="000E19BD">
        <w:rPr>
          <w:rFonts w:ascii="Times New Roman" w:hAnsi="Times New Roman" w:cs="Times New Roman"/>
        </w:rPr>
        <w:t>(</w:t>
      </w:r>
      <w:r w:rsidR="00083647">
        <w:rPr>
          <w:rFonts w:ascii="Times New Roman" w:hAnsi="Times New Roman" w:cs="Times New Roman"/>
        </w:rPr>
        <w:t>1</w:t>
      </w:r>
      <w:r w:rsidRPr="000E19BD">
        <w:rPr>
          <w:rFonts w:ascii="Times New Roman" w:hAnsi="Times New Roman" w:cs="Times New Roman"/>
        </w:rPr>
        <w:t>)</w:t>
      </w:r>
    </w:p>
    <w:p w14:paraId="66496EDB" w14:textId="77777777" w:rsidR="0031206B" w:rsidRPr="000E19BD" w:rsidRDefault="0031206B" w:rsidP="0031206B">
      <w:pPr>
        <w:spacing w:after="0" w:line="240" w:lineRule="auto"/>
        <w:jc w:val="both"/>
        <w:rPr>
          <w:rFonts w:ascii="Times New Roman" w:hAnsi="Times New Roman" w:cs="Times New Roman"/>
        </w:rPr>
      </w:pPr>
    </w:p>
    <w:p w14:paraId="09E7FC01" w14:textId="2423D455" w:rsidR="004472C7" w:rsidRPr="000E19BD" w:rsidRDefault="0031206B" w:rsidP="00CF255D">
      <w:pPr>
        <w:spacing w:after="0" w:line="240" w:lineRule="auto"/>
        <w:jc w:val="both"/>
        <w:rPr>
          <w:rFonts w:ascii="Times New Roman" w:hAnsi="Times New Roman" w:cs="Times New Roman"/>
        </w:rPr>
      </w:pPr>
      <w:r w:rsidRPr="000E19BD">
        <w:rPr>
          <w:rFonts w:ascii="Times New Roman" w:hAnsi="Times New Roman" w:cs="Times New Roman"/>
        </w:rPr>
        <w:t xml:space="preserve">A similar PDE was </w:t>
      </w:r>
      <w:r w:rsidR="00CF255D">
        <w:rPr>
          <w:rFonts w:ascii="Times New Roman" w:hAnsi="Times New Roman" w:cs="Times New Roman"/>
        </w:rPr>
        <w:t xml:space="preserve">then </w:t>
      </w:r>
      <w:r w:rsidR="007A12F8">
        <w:rPr>
          <w:rFonts w:ascii="Times New Roman" w:hAnsi="Times New Roman" w:cs="Times New Roman"/>
        </w:rPr>
        <w:t xml:space="preserve">constructed </w:t>
      </w:r>
      <w:r w:rsidRPr="000E19BD">
        <w:rPr>
          <w:rFonts w:ascii="Times New Roman" w:hAnsi="Times New Roman" w:cs="Times New Roman"/>
        </w:rPr>
        <w:t>for the endocardial surface</w:t>
      </w:r>
      <w:r w:rsidRPr="000E19BD">
        <w:rPr>
          <w:rFonts w:ascii="Times New Roman" w:hAnsi="Times New Roman" w:cs="Times New Roman"/>
          <w:shd w:val="clear" w:color="auto" w:fill="FFFFFF"/>
        </w:rPr>
        <w:t>.</w:t>
      </w:r>
      <w:r w:rsidR="004472C7" w:rsidRPr="000E19BD">
        <w:rPr>
          <w:rFonts w:ascii="Times New Roman" w:hAnsi="Times New Roman" w:cs="Times New Roman"/>
        </w:rPr>
        <w:t xml:space="preserve"> Lastly, the two distance functions were solved and </w:t>
      </w:r>
      <w:r w:rsidR="00D904D7">
        <w:rPr>
          <w:rFonts w:ascii="Times New Roman" w:hAnsi="Times New Roman" w:cs="Times New Roman"/>
        </w:rPr>
        <w:t>summed</w:t>
      </w:r>
      <w:r w:rsidR="004472C7" w:rsidRPr="000E19BD">
        <w:rPr>
          <w:rFonts w:ascii="Times New Roman" w:hAnsi="Times New Roman" w:cs="Times New Roman"/>
        </w:rPr>
        <w:t xml:space="preserve"> to produce a 3D map of the AWT distribution across both atrial chambers.</w:t>
      </w:r>
    </w:p>
    <w:p w14:paraId="23BB6F22" w14:textId="77777777" w:rsidR="004472C7" w:rsidRPr="000E19BD" w:rsidRDefault="004472C7" w:rsidP="0048607A">
      <w:pPr>
        <w:spacing w:after="0" w:line="240" w:lineRule="auto"/>
        <w:jc w:val="both"/>
        <w:rPr>
          <w:rFonts w:ascii="Times New Roman" w:hAnsi="Times New Roman" w:cs="Times New Roman"/>
        </w:rPr>
      </w:pPr>
    </w:p>
    <w:p w14:paraId="68A32ABD" w14:textId="3E466669" w:rsidR="004472C7" w:rsidRPr="0076050F" w:rsidRDefault="004026A5" w:rsidP="0048607A">
      <w:pPr>
        <w:pStyle w:val="Heading3"/>
        <w:spacing w:after="0" w:line="240" w:lineRule="auto"/>
        <w:jc w:val="both"/>
        <w:rPr>
          <w:lang w:val="en-GB"/>
        </w:rPr>
      </w:pPr>
      <w:r>
        <w:rPr>
          <w:lang w:val="en-GB"/>
        </w:rPr>
        <w:t xml:space="preserve">Ground Truth </w:t>
      </w:r>
      <w:r w:rsidR="004472C7">
        <w:rPr>
          <w:lang w:val="en-GB"/>
        </w:rPr>
        <w:t xml:space="preserve">Fibrosis </w:t>
      </w:r>
      <w:r>
        <w:rPr>
          <w:lang w:val="en-GB"/>
        </w:rPr>
        <w:t xml:space="preserve">for </w:t>
      </w:r>
      <w:r w:rsidR="008F3BC4">
        <w:rPr>
          <w:lang w:val="en-GB"/>
        </w:rPr>
        <w:t>CE</w:t>
      </w:r>
      <w:r w:rsidR="004472C7">
        <w:rPr>
          <w:lang w:val="en-GB"/>
        </w:rPr>
        <w:t>-MRIs</w:t>
      </w:r>
    </w:p>
    <w:p w14:paraId="474ACDC7" w14:textId="4F3D44B1" w:rsidR="00AE2031" w:rsidRPr="00AE2031" w:rsidRDefault="004472C7" w:rsidP="00DD3F9E">
      <w:pPr>
        <w:spacing w:after="0" w:line="240" w:lineRule="auto"/>
        <w:ind w:firstLine="420"/>
        <w:jc w:val="both"/>
        <w:rPr>
          <w:rFonts w:ascii="Times New Roman" w:hAnsi="Times New Roman" w:cs="Times New Roman"/>
        </w:rPr>
      </w:pPr>
      <w:r w:rsidRPr="00AE2031">
        <w:rPr>
          <w:rFonts w:ascii="Times New Roman" w:hAnsi="Times New Roman" w:cs="Times New Roman"/>
        </w:rPr>
        <w:t xml:space="preserve">The quantification of the atrial fibrosis was based on methods previously proposed by </w:t>
      </w:r>
      <w:r w:rsidR="006A4D96">
        <w:rPr>
          <w:rFonts w:ascii="Times New Roman" w:hAnsi="Times New Roman" w:cs="Times New Roman"/>
        </w:rPr>
        <w:t xml:space="preserve">researchers in the </w:t>
      </w:r>
      <w:r w:rsidRPr="00AE2031">
        <w:rPr>
          <w:rFonts w:ascii="Times New Roman" w:hAnsi="Times New Roman" w:cs="Times New Roman"/>
        </w:rPr>
        <w:t>University of Utah</w:t>
      </w:r>
      <w:r w:rsidR="0054510E">
        <w:rPr>
          <w:rFonts w:ascii="Times New Roman" w:hAnsi="Times New Roman" w:cs="Times New Roman"/>
        </w:rPr>
        <w:fldChar w:fldCharType="begin"/>
      </w:r>
      <w:r w:rsidR="00FC6C7D">
        <w:rPr>
          <w:rFonts w:ascii="Times New Roman" w:hAnsi="Times New Roman" w:cs="Times New Roman"/>
        </w:rPr>
        <w:instrText xml:space="preserve"> ADDIN EN.CITE &lt;EndNote&gt;&lt;Cite&gt;&lt;Author&gt;McGann&lt;/Author&gt;&lt;Year&gt;2014&lt;/Year&gt;&lt;RecNum&gt;54&lt;/RecNum&gt;&lt;DisplayText&gt;&lt;style face="superscript"&gt;9&lt;/style&gt;&lt;/DisplayText&gt;&lt;record&gt;&lt;rec-number&gt;54&lt;/rec-number&gt;&lt;foreign-keys&gt;&lt;key app="EN" db-id="esp9pvwpfez9fmedsto5r9edftzzw22wd5vf" timestamp="1630294625"&gt;54&lt;/key&gt;&lt;/foreign-keys&gt;&lt;ref-type name="Journal Article"&gt;17&lt;/ref-type&gt;&lt;contributors&gt;&lt;authors&gt;&lt;author&gt;McGann, Christopher&lt;/author&gt;&lt;author&gt;Akoum, Nazem&lt;/author&gt;&lt;author&gt;Patel, Amit&lt;/author&gt;&lt;author&gt;Kholmovski, Eugene&lt;/author&gt;&lt;author&gt;Revelo, Patricia&lt;/author&gt;&lt;author&gt;Damal, Kavitha&lt;/author&gt;&lt;author&gt;Wilson, Brent&lt;/author&gt;&lt;author&gt;Cates, Josh&lt;/author&gt;&lt;author&gt;Harrison, Alexis&lt;/author&gt;&lt;author&gt;Ranjan, Ravi&lt;/author&gt;&lt;/authors&gt;&lt;/contributors&gt;&lt;titles&gt;&lt;title&gt;Atrial fibrillation ablation outcome is predicted by left atrial remodeling on MRI&lt;/title&gt;&lt;secondary-title&gt;Circulation: Arrhythmia and Electrophysiology&lt;/secondary-title&gt;&lt;/titles&gt;&lt;periodical&gt;&lt;full-title&gt;Circulation: Arrhythmia and Electrophysiology&lt;/full-title&gt;&lt;/periodical&gt;&lt;pages&gt;23-30&lt;/pages&gt;&lt;volume&gt;7&lt;/volume&gt;&lt;number&gt;1&lt;/number&gt;&lt;dates&gt;&lt;year&gt;2014&lt;/year&gt;&lt;/dates&gt;&lt;isbn&gt;1941-3149&lt;/isbn&gt;&lt;urls&gt;&lt;/urls&gt;&lt;/record&gt;&lt;/Cite&gt;&lt;/EndNote&gt;</w:instrText>
      </w:r>
      <w:r w:rsidR="0054510E">
        <w:rPr>
          <w:rFonts w:ascii="Times New Roman" w:hAnsi="Times New Roman" w:cs="Times New Roman"/>
        </w:rPr>
        <w:fldChar w:fldCharType="separate"/>
      </w:r>
      <w:r w:rsidR="00FC6C7D" w:rsidRPr="00FC6C7D">
        <w:rPr>
          <w:rFonts w:ascii="Times New Roman" w:hAnsi="Times New Roman" w:cs="Times New Roman"/>
          <w:noProof/>
          <w:vertAlign w:val="superscript"/>
        </w:rPr>
        <w:t>9</w:t>
      </w:r>
      <w:r w:rsidR="0054510E">
        <w:rPr>
          <w:rFonts w:ascii="Times New Roman" w:hAnsi="Times New Roman" w:cs="Times New Roman"/>
        </w:rPr>
        <w:fldChar w:fldCharType="end"/>
      </w:r>
      <w:r w:rsidRPr="00AE2031">
        <w:rPr>
          <w:rFonts w:ascii="Times New Roman" w:hAnsi="Times New Roman" w:cs="Times New Roman"/>
        </w:rPr>
        <w:t>, and was performed on both atrial chambers. The fibrotic tissues were defined as regions containing pixels with enhanced intensities within the LA and RA</w:t>
      </w:r>
      <w:r w:rsidR="00555EE5">
        <w:rPr>
          <w:rFonts w:ascii="Times New Roman" w:hAnsi="Times New Roman" w:cs="Times New Roman"/>
        </w:rPr>
        <w:t xml:space="preserve"> wall</w:t>
      </w:r>
      <w:r w:rsidRPr="00AE2031">
        <w:rPr>
          <w:rFonts w:ascii="Times New Roman" w:hAnsi="Times New Roman" w:cs="Times New Roman"/>
        </w:rPr>
        <w:t xml:space="preserve">. The intensity threshold for determining the fibrotic pixels was then computed </w:t>
      </w:r>
      <w:r w:rsidR="006A4D96">
        <w:rPr>
          <w:rFonts w:ascii="Times New Roman" w:hAnsi="Times New Roman" w:cs="Times New Roman"/>
        </w:rPr>
        <w:t>i</w:t>
      </w:r>
      <w:r w:rsidR="006A4D96" w:rsidRPr="00AE2031">
        <w:rPr>
          <w:rFonts w:ascii="Times New Roman" w:hAnsi="Times New Roman" w:cs="Times New Roman"/>
        </w:rPr>
        <w:t xml:space="preserve">n </w:t>
      </w:r>
      <w:r w:rsidRPr="00AE2031">
        <w:rPr>
          <w:rFonts w:ascii="Times New Roman" w:hAnsi="Times New Roman" w:cs="Times New Roman"/>
        </w:rPr>
        <w:t>a slice-by-slice manner by estimating the mean and standard deviation of the normal wall tissues. In this context, normal wall tissues were defined as pixels containing intensity values between the 2</w:t>
      </w:r>
      <w:r w:rsidRPr="00AE2031">
        <w:rPr>
          <w:rFonts w:ascii="Times New Roman" w:hAnsi="Times New Roman" w:cs="Times New Roman"/>
          <w:vertAlign w:val="superscript"/>
        </w:rPr>
        <w:t>nd</w:t>
      </w:r>
      <w:r w:rsidRPr="00AE2031">
        <w:rPr>
          <w:rFonts w:ascii="Times New Roman" w:hAnsi="Times New Roman" w:cs="Times New Roman"/>
        </w:rPr>
        <w:t xml:space="preserve"> percentile to the 40</w:t>
      </w:r>
      <w:r w:rsidRPr="00AE2031">
        <w:rPr>
          <w:rFonts w:ascii="Times New Roman" w:hAnsi="Times New Roman" w:cs="Times New Roman"/>
          <w:vertAlign w:val="superscript"/>
        </w:rPr>
        <w:t>th</w:t>
      </w:r>
      <w:r w:rsidRPr="00AE2031">
        <w:rPr>
          <w:rFonts w:ascii="Times New Roman" w:hAnsi="Times New Roman" w:cs="Times New Roman"/>
        </w:rPr>
        <w:t xml:space="preserve"> percentile of the wall. The fibrosis </w:t>
      </w:r>
      <w:r w:rsidRPr="00AE2031">
        <w:rPr>
          <w:rFonts w:ascii="Times New Roman" w:hAnsi="Times New Roman" w:cs="Times New Roman"/>
        </w:rPr>
        <w:lastRenderedPageBreak/>
        <w:t xml:space="preserve">threshold was then calculated as 3-4 standard deviations above the mean of the normal wall tissue for each </w:t>
      </w:r>
      <w:r w:rsidR="00C547EF">
        <w:rPr>
          <w:rFonts w:ascii="Times New Roman" w:hAnsi="Times New Roman" w:cs="Times New Roman"/>
        </w:rPr>
        <w:t>CE-MRI</w:t>
      </w:r>
      <w:r w:rsidR="000F0177">
        <w:rPr>
          <w:rFonts w:ascii="Times New Roman" w:hAnsi="Times New Roman" w:cs="Times New Roman"/>
        </w:rPr>
        <w:t xml:space="preserve"> slice</w:t>
      </w:r>
      <w:r w:rsidR="00AE2031" w:rsidRPr="00AE2031">
        <w:rPr>
          <w:rFonts w:ascii="Times New Roman" w:hAnsi="Times New Roman" w:cs="Times New Roman"/>
        </w:rPr>
        <w:t>.</w:t>
      </w:r>
      <w:r w:rsidR="000F0177">
        <w:rPr>
          <w:rFonts w:ascii="Times New Roman" w:hAnsi="Times New Roman" w:cs="Times New Roman"/>
        </w:rPr>
        <w:t xml:space="preserve"> </w:t>
      </w:r>
      <w:r w:rsidR="00AE2031" w:rsidRPr="00AE2031">
        <w:rPr>
          <w:rFonts w:ascii="Times New Roman" w:hAnsi="Times New Roman" w:cs="Times New Roman"/>
        </w:rPr>
        <w:t xml:space="preserve">Mathematically, this threshold calculation was written as </w:t>
      </w:r>
    </w:p>
    <w:p w14:paraId="1BC52C41" w14:textId="77777777" w:rsidR="00AE2031" w:rsidRPr="00AE2031" w:rsidRDefault="00AE2031" w:rsidP="0048607A">
      <w:pPr>
        <w:spacing w:after="0" w:line="240" w:lineRule="auto"/>
        <w:ind w:firstLineChars="300" w:firstLine="660"/>
        <w:jc w:val="both"/>
        <w:rPr>
          <w:rFonts w:ascii="Times New Roman" w:hAnsi="Times New Roman" w:cs="Times New Roman"/>
        </w:rPr>
      </w:pPr>
    </w:p>
    <w:p w14:paraId="763F6EBC" w14:textId="7BB9570D" w:rsidR="00AE2031" w:rsidRPr="00AE2031" w:rsidRDefault="00434142" w:rsidP="0048607A">
      <w:pPr>
        <w:spacing w:after="0" w:line="240" w:lineRule="auto"/>
        <w:ind w:left="720"/>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Threshold</m:t>
            </m:r>
          </m:sub>
        </m:sSub>
        <m:r>
          <w:rPr>
            <w:rFonts w:ascii="Cambria Math" w:hAnsi="Cambria Math" w:cs="Times New Roman"/>
          </w:rPr>
          <m:t>= mean</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Wall</m:t>
                </m:r>
              </m:e>
              <m:sub>
                <m:r>
                  <w:rPr>
                    <w:rFonts w:ascii="Cambria Math" w:hAnsi="Cambria Math" w:cs="Times New Roman"/>
                  </w:rPr>
                  <m:t>norm</m:t>
                </m:r>
              </m:sub>
            </m:sSub>
          </m:e>
        </m:d>
        <m:r>
          <w:rPr>
            <w:rFonts w:ascii="Cambria Math" w:hAnsi="Cambria Math" w:cs="Times New Roman"/>
          </w:rPr>
          <m:t>+std</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Wall</m:t>
                </m:r>
              </m:e>
              <m:sub>
                <m:r>
                  <w:rPr>
                    <w:rFonts w:ascii="Cambria Math" w:hAnsi="Cambria Math" w:cs="Times New Roman"/>
                  </w:rPr>
                  <m:t>norm</m:t>
                </m:r>
              </m:sub>
            </m:sSub>
          </m:e>
        </m:d>
        <m:r>
          <w:rPr>
            <w:rFonts w:ascii="Cambria Math" w:hAnsi="Cambria Math" w:cs="Times New Roman"/>
          </w:rPr>
          <m:t>*n</m:t>
        </m:r>
      </m:oMath>
      <w:r w:rsidR="00AE2031" w:rsidRPr="00AE2031">
        <w:rPr>
          <w:rFonts w:ascii="Times New Roman" w:hAnsi="Times New Roman" w:cs="Times New Roman"/>
        </w:rPr>
        <w:tab/>
      </w:r>
      <w:r w:rsidR="00A97723">
        <w:rPr>
          <w:rFonts w:ascii="Times New Roman" w:hAnsi="Times New Roman" w:cs="Times New Roman"/>
        </w:rPr>
        <w:tab/>
      </w:r>
      <w:r w:rsidR="00AE2031" w:rsidRPr="00AE2031">
        <w:rPr>
          <w:rFonts w:ascii="Times New Roman" w:hAnsi="Times New Roman" w:cs="Times New Roman"/>
        </w:rPr>
        <w:t>(</w:t>
      </w:r>
      <w:r w:rsidR="00083647">
        <w:rPr>
          <w:rFonts w:ascii="Times New Roman" w:hAnsi="Times New Roman" w:cs="Times New Roman"/>
        </w:rPr>
        <w:t>2</w:t>
      </w:r>
      <w:r w:rsidR="00AE2031" w:rsidRPr="00AE2031">
        <w:rPr>
          <w:rFonts w:ascii="Times New Roman" w:hAnsi="Times New Roman" w:cs="Times New Roman"/>
        </w:rPr>
        <w:t>)</w:t>
      </w:r>
    </w:p>
    <w:p w14:paraId="7A881A2E" w14:textId="77777777" w:rsidR="00AE2031" w:rsidRPr="00AE2031" w:rsidRDefault="00AE2031" w:rsidP="0048607A">
      <w:pPr>
        <w:spacing w:after="0" w:line="240" w:lineRule="auto"/>
        <w:ind w:right="480"/>
        <w:jc w:val="both"/>
        <w:rPr>
          <w:rFonts w:ascii="Times New Roman" w:hAnsi="Times New Roman" w:cs="Times New Roman"/>
          <w:color w:val="FF0000"/>
        </w:rPr>
      </w:pPr>
    </w:p>
    <w:p w14:paraId="56AB8820" w14:textId="52614887" w:rsidR="004472C7" w:rsidRPr="00AE2031" w:rsidRDefault="00AE2031" w:rsidP="0048607A">
      <w:pPr>
        <w:spacing w:after="0" w:line="240" w:lineRule="auto"/>
        <w:jc w:val="both"/>
        <w:rPr>
          <w:rFonts w:ascii="Times New Roman" w:hAnsi="Times New Roman" w:cs="Times New Roman"/>
          <w:lang w:eastAsia="zh-CN"/>
        </w:rPr>
      </w:pPr>
      <w:r w:rsidRPr="00AE2031">
        <w:rPr>
          <w:rFonts w:ascii="Times New Roman" w:hAnsi="Times New Roman" w:cs="Times New Roman"/>
        </w:rPr>
        <w:t xml:space="preserve">where </w:t>
      </w:r>
      <w:r w:rsidRPr="00AE2031">
        <w:rPr>
          <w:rFonts w:ascii="Times New Roman" w:hAnsi="Times New Roman" w:cs="Times New Roman"/>
          <w:i/>
          <w:iCs/>
        </w:rPr>
        <w:t>Wall</w:t>
      </w:r>
      <w:r w:rsidRPr="00AE2031">
        <w:rPr>
          <w:rFonts w:ascii="Times New Roman" w:hAnsi="Times New Roman" w:cs="Times New Roman"/>
          <w:i/>
          <w:iCs/>
          <w:vertAlign w:val="subscript"/>
        </w:rPr>
        <w:t>norm</w:t>
      </w:r>
      <w:r w:rsidRPr="00AE2031">
        <w:rPr>
          <w:rFonts w:ascii="Times New Roman" w:hAnsi="Times New Roman" w:cs="Times New Roman"/>
        </w:rPr>
        <w:t xml:space="preserve"> was the normal wall tissue, </w:t>
      </w:r>
      <w:r w:rsidRPr="00AE2031">
        <w:rPr>
          <w:rFonts w:ascii="Times New Roman" w:hAnsi="Times New Roman" w:cs="Times New Roman"/>
          <w:i/>
          <w:iCs/>
        </w:rPr>
        <w:t>std</w:t>
      </w:r>
      <w:r w:rsidRPr="00AE2031">
        <w:rPr>
          <w:rFonts w:ascii="Times New Roman" w:hAnsi="Times New Roman" w:cs="Times New Roman"/>
        </w:rPr>
        <w:t xml:space="preserve"> was the standard deviation, and </w:t>
      </w:r>
      <w:r w:rsidRPr="00AE2031">
        <w:rPr>
          <w:rFonts w:ascii="Times New Roman" w:hAnsi="Times New Roman" w:cs="Times New Roman"/>
          <w:i/>
          <w:iCs/>
        </w:rPr>
        <w:t>n</w:t>
      </w:r>
      <w:r w:rsidRPr="00AE2031">
        <w:rPr>
          <w:rFonts w:ascii="Times New Roman" w:hAnsi="Times New Roman" w:cs="Times New Roman"/>
        </w:rPr>
        <w:t xml:space="preserve"> was the scaling factor to control the number of standard deviations above the mean.</w:t>
      </w:r>
    </w:p>
    <w:p w14:paraId="0D9209F2" w14:textId="77777777" w:rsidR="004472C7" w:rsidRPr="00FA20D8" w:rsidRDefault="004472C7" w:rsidP="0048607A">
      <w:pPr>
        <w:spacing w:after="0" w:line="240" w:lineRule="auto"/>
        <w:jc w:val="both"/>
        <w:rPr>
          <w:rFonts w:ascii="Times New Roman" w:hAnsi="Times New Roman" w:cs="Times New Roman"/>
        </w:rPr>
      </w:pPr>
    </w:p>
    <w:p w14:paraId="369445FB" w14:textId="6BDE8650" w:rsidR="004472C7" w:rsidRPr="00ED0589" w:rsidRDefault="001F62C1" w:rsidP="0048607A">
      <w:pPr>
        <w:pStyle w:val="Heading3"/>
        <w:spacing w:after="0" w:line="240" w:lineRule="auto"/>
        <w:jc w:val="both"/>
        <w:rPr>
          <w:lang w:val="en-GB"/>
        </w:rPr>
      </w:pPr>
      <w:r>
        <w:rPr>
          <w:lang w:val="en-GB"/>
        </w:rPr>
        <w:t xml:space="preserve">CNN </w:t>
      </w:r>
      <w:r w:rsidR="00CE25C1">
        <w:rPr>
          <w:lang w:val="en-GB"/>
        </w:rPr>
        <w:t xml:space="preserve">Configuration </w:t>
      </w:r>
      <w:r w:rsidR="004472C7" w:rsidRPr="00ED0589">
        <w:rPr>
          <w:lang w:val="en-GB"/>
        </w:rPr>
        <w:t>for Segmentation</w:t>
      </w:r>
    </w:p>
    <w:p w14:paraId="469EBD65" w14:textId="233FA528" w:rsidR="004472C7" w:rsidRPr="00F42D0C" w:rsidRDefault="004472C7" w:rsidP="0048607A">
      <w:pPr>
        <w:widowControl w:val="0"/>
        <w:autoSpaceDE w:val="0"/>
        <w:autoSpaceDN w:val="0"/>
        <w:adjustRightInd w:val="0"/>
        <w:spacing w:after="0" w:line="240" w:lineRule="auto"/>
        <w:ind w:firstLine="357"/>
        <w:jc w:val="both"/>
        <w:rPr>
          <w:rFonts w:ascii="Times New Roman" w:hAnsi="Times New Roman" w:cs="Times New Roman"/>
        </w:rPr>
      </w:pPr>
      <w:r w:rsidRPr="00650D92">
        <w:rPr>
          <w:rFonts w:ascii="Times New Roman" w:hAnsi="Times New Roman" w:cs="Times New Roman"/>
        </w:rPr>
        <w:t xml:space="preserve">The pipeline consisting of two CNNs used in a sequential manner </w:t>
      </w:r>
      <w:r w:rsidR="006A4D96">
        <w:rPr>
          <w:rFonts w:ascii="Times New Roman" w:hAnsi="Times New Roman" w:cs="Times New Roman"/>
        </w:rPr>
        <w:t>is</w:t>
      </w:r>
      <w:r w:rsidR="006A4D96" w:rsidRPr="00650D92">
        <w:rPr>
          <w:rFonts w:ascii="Times New Roman" w:hAnsi="Times New Roman" w:cs="Times New Roman"/>
        </w:rPr>
        <w:t xml:space="preserve"> </w:t>
      </w:r>
      <w:r w:rsidRPr="00650D92">
        <w:rPr>
          <w:rFonts w:ascii="Times New Roman" w:hAnsi="Times New Roman" w:cs="Times New Roman"/>
        </w:rPr>
        <w:t xml:space="preserve">shown in </w:t>
      </w:r>
      <w:r w:rsidR="00D50108">
        <w:rPr>
          <w:rFonts w:ascii="Times New Roman" w:hAnsi="Times New Roman" w:cs="Times New Roman"/>
          <w:bCs/>
        </w:rPr>
        <w:t>Fig</w:t>
      </w:r>
      <w:r w:rsidRPr="00C80DBF">
        <w:rPr>
          <w:rFonts w:ascii="Times New Roman" w:hAnsi="Times New Roman" w:cs="Times New Roman"/>
          <w:bCs/>
        </w:rPr>
        <w:t>.</w:t>
      </w:r>
      <w:r w:rsidR="00D50108">
        <w:rPr>
          <w:rFonts w:ascii="Times New Roman" w:hAnsi="Times New Roman" w:cs="Times New Roman"/>
          <w:bCs/>
        </w:rPr>
        <w:t>1</w:t>
      </w:r>
      <w:r w:rsidRPr="006A1D41">
        <w:rPr>
          <w:rFonts w:ascii="Times New Roman" w:hAnsi="Times New Roman" w:cs="Times New Roman"/>
        </w:rPr>
        <w:t xml:space="preserve">, </w:t>
      </w:r>
      <w:r w:rsidR="006A4D96">
        <w:rPr>
          <w:rFonts w:ascii="Times New Roman" w:hAnsi="Times New Roman" w:cs="Times New Roman"/>
        </w:rPr>
        <w:t xml:space="preserve">in which we </w:t>
      </w:r>
      <w:r>
        <w:rPr>
          <w:rFonts w:ascii="Times New Roman" w:hAnsi="Times New Roman" w:cs="Times New Roman"/>
        </w:rPr>
        <w:t>us</w:t>
      </w:r>
      <w:r w:rsidR="006A4D96">
        <w:rPr>
          <w:rFonts w:ascii="Times New Roman" w:hAnsi="Times New Roman" w:cs="Times New Roman"/>
        </w:rPr>
        <w:t>ed</w:t>
      </w:r>
      <w:r>
        <w:rPr>
          <w:rFonts w:ascii="Times New Roman" w:hAnsi="Times New Roman" w:cs="Times New Roman"/>
        </w:rPr>
        <w:t xml:space="preserve"> the </w:t>
      </w:r>
      <w:r w:rsidR="00C547EF">
        <w:rPr>
          <w:rFonts w:ascii="Times New Roman" w:hAnsi="Times New Roman" w:cs="Times New Roman"/>
        </w:rPr>
        <w:t>CE-MRI</w:t>
      </w:r>
      <w:r>
        <w:rPr>
          <w:rFonts w:ascii="Times New Roman" w:hAnsi="Times New Roman" w:cs="Times New Roman"/>
        </w:rPr>
        <w:t>s to demonstrate the data flow.</w:t>
      </w:r>
      <w:r w:rsidRPr="00650D92">
        <w:rPr>
          <w:rFonts w:ascii="Times New Roman" w:hAnsi="Times New Roman" w:cs="Times New Roman"/>
        </w:rPr>
        <w:t xml:space="preserve"> </w:t>
      </w:r>
      <w:r>
        <w:rPr>
          <w:rFonts w:ascii="Times New Roman" w:hAnsi="Times New Roman" w:cs="Times New Roman"/>
        </w:rPr>
        <w:t>T</w:t>
      </w:r>
      <w:r w:rsidRPr="00650D92">
        <w:rPr>
          <w:rFonts w:ascii="Times New Roman" w:hAnsi="Times New Roman" w:cs="Times New Roman"/>
        </w:rPr>
        <w:t xml:space="preserve">he first CNN performed coarse segmentation on a down-sampled version of the </w:t>
      </w:r>
      <w:r>
        <w:rPr>
          <w:rFonts w:ascii="Times New Roman" w:hAnsi="Times New Roman" w:cs="Times New Roman"/>
        </w:rPr>
        <w:t xml:space="preserve">input image to decrease computational intensity. The </w:t>
      </w:r>
      <w:r w:rsidR="00C547EF">
        <w:rPr>
          <w:rFonts w:ascii="Times New Roman" w:hAnsi="Times New Roman" w:cs="Times New Roman"/>
        </w:rPr>
        <w:t>CE-MRI</w:t>
      </w:r>
      <w:r>
        <w:rPr>
          <w:rFonts w:ascii="Times New Roman" w:hAnsi="Times New Roman" w:cs="Times New Roman"/>
        </w:rPr>
        <w:t xml:space="preserve">s were down-sampled four times to </w:t>
      </w:r>
      <w:r w:rsidRPr="00650D92">
        <w:rPr>
          <w:rFonts w:ascii="Times New Roman" w:hAnsi="Times New Roman" w:cs="Times New Roman"/>
        </w:rPr>
        <w:t>144 × 144 × 44 or 144 × 144 × 88</w:t>
      </w:r>
      <w:r>
        <w:rPr>
          <w:rFonts w:ascii="Times New Roman" w:hAnsi="Times New Roman" w:cs="Times New Roman"/>
        </w:rPr>
        <w:t xml:space="preserve">, and the cine </w:t>
      </w:r>
      <w:r w:rsidR="00C547EF">
        <w:rPr>
          <w:rFonts w:ascii="Times New Roman" w:hAnsi="Times New Roman" w:cs="Times New Roman"/>
        </w:rPr>
        <w:t>MRI</w:t>
      </w:r>
      <w:r>
        <w:rPr>
          <w:rFonts w:ascii="Times New Roman" w:hAnsi="Times New Roman" w:cs="Times New Roman"/>
        </w:rPr>
        <w:t xml:space="preserve"> images were down-sampled two times to 104 </w:t>
      </w:r>
      <w:r w:rsidRPr="00650D92">
        <w:rPr>
          <w:rFonts w:ascii="Times New Roman" w:hAnsi="Times New Roman" w:cs="Times New Roman"/>
        </w:rPr>
        <w:t>×</w:t>
      </w:r>
      <w:r>
        <w:rPr>
          <w:rFonts w:ascii="Times New Roman" w:hAnsi="Times New Roman" w:cs="Times New Roman"/>
        </w:rPr>
        <w:t xml:space="preserve"> 78 and 78 </w:t>
      </w:r>
      <w:r w:rsidRPr="00650D92">
        <w:rPr>
          <w:rFonts w:ascii="Times New Roman" w:hAnsi="Times New Roman" w:cs="Times New Roman"/>
        </w:rPr>
        <w:t>×</w:t>
      </w:r>
      <w:r>
        <w:rPr>
          <w:rFonts w:ascii="Times New Roman" w:hAnsi="Times New Roman" w:cs="Times New Roman"/>
        </w:rPr>
        <w:t xml:space="preserve"> 104.</w:t>
      </w:r>
      <w:r w:rsidRPr="00650D92">
        <w:rPr>
          <w:rFonts w:ascii="Times New Roman" w:hAnsi="Times New Roman" w:cs="Times New Roman"/>
        </w:rPr>
        <w:t xml:space="preserve"> The center of mass of the atria was calculated from the coarse segmentation in each </w:t>
      </w:r>
      <w:r>
        <w:rPr>
          <w:rFonts w:ascii="Times New Roman" w:hAnsi="Times New Roman" w:cs="Times New Roman"/>
        </w:rPr>
        <w:t xml:space="preserve">image. A patch was then cropped centered on the center of mass, </w:t>
      </w:r>
      <w:r w:rsidRPr="00650D92">
        <w:rPr>
          <w:rFonts w:ascii="Times New Roman" w:hAnsi="Times New Roman" w:cs="Times New Roman"/>
        </w:rPr>
        <w:t>leaving out the majority of background pixels which significantly</w:t>
      </w:r>
      <w:r>
        <w:rPr>
          <w:rFonts w:ascii="Times New Roman" w:hAnsi="Times New Roman" w:cs="Times New Roman"/>
        </w:rPr>
        <w:t xml:space="preserve"> improved class imbalance for the next stage of segmentation. The size of the patch was </w:t>
      </w:r>
      <w:r w:rsidRPr="00650D92">
        <w:rPr>
          <w:rFonts w:ascii="Times New Roman" w:hAnsi="Times New Roman" w:cs="Times New Roman"/>
        </w:rPr>
        <w:t>272 × 272</w:t>
      </w:r>
      <w:r>
        <w:rPr>
          <w:rFonts w:ascii="Times New Roman" w:hAnsi="Times New Roman" w:cs="Times New Roman"/>
        </w:rPr>
        <w:t xml:space="preserve"> for the </w:t>
      </w:r>
      <w:r w:rsidR="00C547EF">
        <w:rPr>
          <w:rFonts w:ascii="Times New Roman" w:hAnsi="Times New Roman" w:cs="Times New Roman"/>
        </w:rPr>
        <w:t>CE-MRI</w:t>
      </w:r>
      <w:r>
        <w:rPr>
          <w:rFonts w:ascii="Times New Roman" w:hAnsi="Times New Roman" w:cs="Times New Roman"/>
        </w:rPr>
        <w:t xml:space="preserve">s, 80 </w:t>
      </w:r>
      <w:r w:rsidRPr="00650D92">
        <w:rPr>
          <w:rFonts w:ascii="Times New Roman" w:hAnsi="Times New Roman" w:cs="Times New Roman"/>
        </w:rPr>
        <w:t>×</w:t>
      </w:r>
      <w:r>
        <w:rPr>
          <w:rFonts w:ascii="Times New Roman" w:hAnsi="Times New Roman" w:cs="Times New Roman"/>
        </w:rPr>
        <w:t xml:space="preserve"> 96 for the four-chamber view cine </w:t>
      </w:r>
      <w:r w:rsidR="00C547EF">
        <w:rPr>
          <w:rFonts w:ascii="Times New Roman" w:hAnsi="Times New Roman" w:cs="Times New Roman"/>
        </w:rPr>
        <w:t>MRI</w:t>
      </w:r>
      <w:r>
        <w:rPr>
          <w:rFonts w:ascii="Times New Roman" w:hAnsi="Times New Roman" w:cs="Times New Roman"/>
        </w:rPr>
        <w:t xml:space="preserve">, and 64 </w:t>
      </w:r>
      <w:r w:rsidRPr="00650D92">
        <w:rPr>
          <w:rFonts w:ascii="Times New Roman" w:hAnsi="Times New Roman" w:cs="Times New Roman"/>
        </w:rPr>
        <w:t>×</w:t>
      </w:r>
      <w:r>
        <w:rPr>
          <w:rFonts w:ascii="Times New Roman" w:hAnsi="Times New Roman" w:cs="Times New Roman"/>
        </w:rPr>
        <w:t xml:space="preserve"> 80 for the two-chamber view cine </w:t>
      </w:r>
      <w:r w:rsidR="00C547EF">
        <w:rPr>
          <w:rFonts w:ascii="Times New Roman" w:hAnsi="Times New Roman" w:cs="Times New Roman"/>
        </w:rPr>
        <w:t>MRI</w:t>
      </w:r>
      <w:r>
        <w:rPr>
          <w:rFonts w:ascii="Times New Roman" w:hAnsi="Times New Roman" w:cs="Times New Roman"/>
        </w:rPr>
        <w:t>. These dimensions were selected based on the maximum size of the atrial chambers in the entire dataset, as well as ensuring it was divisible by 2</w:t>
      </w:r>
      <w:r w:rsidRPr="00E67067">
        <w:rPr>
          <w:rFonts w:ascii="Times New Roman" w:hAnsi="Times New Roman" w:cs="Times New Roman"/>
          <w:vertAlign w:val="superscript"/>
        </w:rPr>
        <w:t>4</w:t>
      </w:r>
      <w:r>
        <w:rPr>
          <w:rFonts w:ascii="Times New Roman" w:hAnsi="Times New Roman" w:cs="Times New Roman"/>
        </w:rPr>
        <w:t xml:space="preserve"> to satisfy the dimensionalities of the CNN used. </w:t>
      </w:r>
      <w:r w:rsidRPr="00650D92">
        <w:rPr>
          <w:rFonts w:ascii="Times New Roman" w:hAnsi="Times New Roman" w:cs="Times New Roman"/>
        </w:rPr>
        <w:t xml:space="preserve">The second CNN then performed regional segmentation on the ROIs cropped from the </w:t>
      </w:r>
      <w:r>
        <w:rPr>
          <w:rFonts w:ascii="Times New Roman" w:hAnsi="Times New Roman" w:cs="Times New Roman"/>
        </w:rPr>
        <w:t>initial images</w:t>
      </w:r>
      <w:r w:rsidRPr="00650D92">
        <w:rPr>
          <w:rFonts w:ascii="Times New Roman" w:hAnsi="Times New Roman" w:cs="Times New Roman"/>
        </w:rPr>
        <w:t xml:space="preserve">. </w:t>
      </w:r>
      <w:r>
        <w:rPr>
          <w:rFonts w:ascii="Times New Roman" w:hAnsi="Times New Roman" w:cs="Times New Roman"/>
        </w:rPr>
        <w:t>Finally, the segmentations were zero-padded to their original dimensions to obtain the final segmentation.</w:t>
      </w:r>
    </w:p>
    <w:p w14:paraId="52D4A395" w14:textId="2102F21B" w:rsidR="004472C7" w:rsidRPr="002C2976" w:rsidRDefault="004472C7" w:rsidP="0048607A">
      <w:pPr>
        <w:spacing w:after="0" w:line="240" w:lineRule="auto"/>
        <w:ind w:firstLine="357"/>
        <w:jc w:val="both"/>
        <w:rPr>
          <w:rFonts w:ascii="Times New Roman" w:hAnsi="Times New Roman" w:cs="Times New Roman"/>
          <w:color w:val="FF0000"/>
          <w:lang w:val="en-GB"/>
        </w:rPr>
      </w:pPr>
      <w:r w:rsidRPr="00151A1B">
        <w:rPr>
          <w:rFonts w:ascii="Times New Roman" w:hAnsi="Times New Roman" w:cs="Times New Roman"/>
        </w:rPr>
        <w:t xml:space="preserve">The same CNN was used for both stages of </w:t>
      </w:r>
      <w:r w:rsidR="006A4D96">
        <w:rPr>
          <w:rFonts w:ascii="Times New Roman" w:hAnsi="Times New Roman" w:cs="Times New Roman"/>
        </w:rPr>
        <w:t xml:space="preserve">the </w:t>
      </w:r>
      <w:r w:rsidRPr="00151A1B">
        <w:rPr>
          <w:rFonts w:ascii="Times New Roman" w:hAnsi="Times New Roman" w:cs="Times New Roman"/>
        </w:rPr>
        <w:t xml:space="preserve">two-stage pipeline and consisted of a modified U-Net architecture with additional residual connections and batch-normalization to improve the convergence. </w:t>
      </w:r>
      <w:r w:rsidR="00C80DBF" w:rsidRPr="00C80DBF">
        <w:rPr>
          <w:rFonts w:ascii="Times New Roman" w:hAnsi="Times New Roman" w:cs="Times New Roman"/>
        </w:rPr>
        <w:t xml:space="preserve">Supplemental </w:t>
      </w:r>
      <w:r w:rsidRPr="00C80DBF">
        <w:rPr>
          <w:rFonts w:ascii="Times New Roman" w:hAnsi="Times New Roman" w:cs="Times New Roman"/>
        </w:rPr>
        <w:t>Table. XXX</w:t>
      </w:r>
      <w:r w:rsidRPr="00151A1B">
        <w:rPr>
          <w:rFonts w:ascii="Times New Roman" w:hAnsi="Times New Roman" w:cs="Times New Roman"/>
        </w:rPr>
        <w:t xml:space="preserve"> shows the complete breakdown of the parameters in the network. The first half of the CNN was an encoder to learn dense features from the input through several convolutional layers of increasing depth. The convolutional layers contained 5 × 5 kernels and a stride of 1, and the number of feature maps incre</w:t>
      </w:r>
      <w:r>
        <w:rPr>
          <w:rFonts w:ascii="Times New Roman" w:hAnsi="Times New Roman" w:cs="Times New Roman"/>
        </w:rPr>
        <w:t xml:space="preserve">ased from 16 to 256. At every 1 to </w:t>
      </w:r>
      <w:r w:rsidRPr="00151A1B">
        <w:rPr>
          <w:rFonts w:ascii="Times New Roman" w:hAnsi="Times New Roman" w:cs="Times New Roman"/>
        </w:rPr>
        <w:t xml:space="preserve">3 convolutional layers, residual connections were added to improve feature learning and 2 × 2 convolutions with a stride of 2 were used to progressively down sample the image by a factor of 2. The second half of the CNN was a decoder to reconstruct the image back to the original resolution for segmentation through several 5 × 5 convolutional layers of decreasing depth. The number of feature maps of the convolutions in this part of the network </w:t>
      </w:r>
      <w:r>
        <w:rPr>
          <w:rFonts w:ascii="Times New Roman" w:hAnsi="Times New Roman" w:cs="Times New Roman"/>
        </w:rPr>
        <w:t>decreased</w:t>
      </w:r>
      <w:r w:rsidRPr="00151A1B">
        <w:rPr>
          <w:rFonts w:ascii="Times New Roman" w:hAnsi="Times New Roman" w:cs="Times New Roman"/>
        </w:rPr>
        <w:t xml:space="preserve"> from 128 to 32. The images were progressively up sampled by a factor of 2 with 2 × 2 deconvolutional, or transpose convolutional, layers with </w:t>
      </w:r>
      <w:r w:rsidR="006A4D96">
        <w:rPr>
          <w:rFonts w:ascii="Times New Roman" w:hAnsi="Times New Roman" w:cs="Times New Roman"/>
        </w:rPr>
        <w:t xml:space="preserve">a </w:t>
      </w:r>
      <w:r w:rsidRPr="00151A1B">
        <w:rPr>
          <w:rFonts w:ascii="Times New Roman" w:hAnsi="Times New Roman" w:cs="Times New Roman"/>
        </w:rPr>
        <w:t xml:space="preserve">stride of 2. Residual connections were also added at every 1-3 convolutional layers. In order to directly preserve </w:t>
      </w:r>
      <w:r w:rsidR="006A4D96" w:rsidRPr="00151A1B">
        <w:rPr>
          <w:rFonts w:ascii="Times New Roman" w:hAnsi="Times New Roman" w:cs="Times New Roman"/>
        </w:rPr>
        <w:t>high</w:t>
      </w:r>
      <w:r w:rsidR="006A4D96">
        <w:rPr>
          <w:rFonts w:ascii="Times New Roman" w:hAnsi="Times New Roman" w:cs="Times New Roman"/>
        </w:rPr>
        <w:t>-</w:t>
      </w:r>
      <w:r w:rsidRPr="00151A1B">
        <w:rPr>
          <w:rFonts w:ascii="Times New Roman" w:hAnsi="Times New Roman" w:cs="Times New Roman"/>
        </w:rPr>
        <w:t xml:space="preserve">resolution features from the input, feature forwarding connections were also used to concatenate the outputs of the convolutional layers in the encoder part to those in the decoder path at </w:t>
      </w:r>
      <w:r w:rsidR="006A4D96">
        <w:rPr>
          <w:rFonts w:ascii="Times New Roman" w:hAnsi="Times New Roman" w:cs="Times New Roman"/>
        </w:rPr>
        <w:t>four</w:t>
      </w:r>
      <w:r w:rsidR="006A4D96" w:rsidRPr="00151A1B">
        <w:rPr>
          <w:rFonts w:ascii="Times New Roman" w:hAnsi="Times New Roman" w:cs="Times New Roman"/>
        </w:rPr>
        <w:t xml:space="preserve"> </w:t>
      </w:r>
      <w:r w:rsidRPr="00151A1B">
        <w:rPr>
          <w:rFonts w:ascii="Times New Roman" w:hAnsi="Times New Roman" w:cs="Times New Roman"/>
        </w:rPr>
        <w:t>different points along the CNN. Overall, apart from the final output</w:t>
      </w:r>
      <w:r>
        <w:rPr>
          <w:rFonts w:ascii="Times New Roman" w:hAnsi="Times New Roman" w:cs="Times New Roman"/>
        </w:rPr>
        <w:t xml:space="preserve"> layer</w:t>
      </w:r>
      <w:r w:rsidRPr="00151A1B">
        <w:rPr>
          <w:rFonts w:ascii="Times New Roman" w:hAnsi="Times New Roman" w:cs="Times New Roman"/>
        </w:rPr>
        <w:t xml:space="preserve">, batch normalization (BN) and parametric rectified linear units (PReLU) were used after every convolutional layer along the entire CNN for normalization, and </w:t>
      </w:r>
      <w:r>
        <w:rPr>
          <w:rFonts w:ascii="Times New Roman" w:hAnsi="Times New Roman" w:cs="Times New Roman"/>
        </w:rPr>
        <w:t>25</w:t>
      </w:r>
      <w:r w:rsidRPr="00151A1B">
        <w:rPr>
          <w:rFonts w:ascii="Times New Roman" w:hAnsi="Times New Roman" w:cs="Times New Roman"/>
        </w:rPr>
        <w:t>% dropout was used at every layer for regularizat</w:t>
      </w:r>
      <w:r w:rsidRPr="00D733EE">
        <w:rPr>
          <w:rFonts w:ascii="Times New Roman" w:hAnsi="Times New Roman" w:cs="Times New Roman"/>
        </w:rPr>
        <w:t xml:space="preserve">ion to decrease overfitting. The final output layer of the CNN contained a 1 × 1 convolution with a stride of 1 and a softmax activation function to predict </w:t>
      </w:r>
      <w:r w:rsidRPr="00D733EE">
        <w:rPr>
          <w:rFonts w:ascii="Times New Roman" w:hAnsi="Times New Roman" w:cs="Times New Roman"/>
        </w:rPr>
        <w:lastRenderedPageBreak/>
        <w:t xml:space="preserve">the various classes in the data. The number of feature maps in the final convolutional layer was 4 </w:t>
      </w:r>
      <w:r>
        <w:rPr>
          <w:rFonts w:ascii="Times New Roman" w:hAnsi="Times New Roman" w:cs="Times New Roman"/>
        </w:rPr>
        <w:t>for</w:t>
      </w:r>
      <w:r w:rsidRPr="00D733EE">
        <w:rPr>
          <w:rFonts w:ascii="Times New Roman" w:hAnsi="Times New Roman" w:cs="Times New Roman"/>
        </w:rPr>
        <w:t xml:space="preserve"> </w:t>
      </w:r>
      <w:r>
        <w:rPr>
          <w:rFonts w:ascii="Times New Roman" w:hAnsi="Times New Roman" w:cs="Times New Roman"/>
        </w:rPr>
        <w:t>segmenting</w:t>
      </w:r>
      <w:r w:rsidRPr="00D733EE">
        <w:rPr>
          <w:rFonts w:ascii="Times New Roman" w:hAnsi="Times New Roman" w:cs="Times New Roman"/>
        </w:rPr>
        <w:t xml:space="preserve"> the </w:t>
      </w:r>
      <w:r w:rsidR="00C547EF">
        <w:rPr>
          <w:rFonts w:ascii="Times New Roman" w:hAnsi="Times New Roman" w:cs="Times New Roman"/>
        </w:rPr>
        <w:t>CE-MRI</w:t>
      </w:r>
      <w:r w:rsidRPr="00D733EE">
        <w:rPr>
          <w:rFonts w:ascii="Times New Roman" w:hAnsi="Times New Roman" w:cs="Times New Roman"/>
        </w:rPr>
        <w:t xml:space="preserve"> dataset</w:t>
      </w:r>
      <w:r w:rsidR="00136CD2">
        <w:rPr>
          <w:rFonts w:ascii="Times New Roman" w:hAnsi="Times New Roman" w:cs="Times New Roman"/>
        </w:rPr>
        <w:t xml:space="preserve"> (background, LA cavity, RA cavity, bi-atrial wall)</w:t>
      </w:r>
      <w:r w:rsidRPr="00D733EE">
        <w:rPr>
          <w:rFonts w:ascii="Times New Roman" w:hAnsi="Times New Roman" w:cs="Times New Roman"/>
        </w:rPr>
        <w:t xml:space="preserve">, 3 for </w:t>
      </w:r>
      <w:r>
        <w:rPr>
          <w:rFonts w:ascii="Times New Roman" w:hAnsi="Times New Roman" w:cs="Times New Roman"/>
        </w:rPr>
        <w:t>segmenting</w:t>
      </w:r>
      <w:r w:rsidRPr="00D733EE">
        <w:rPr>
          <w:rFonts w:ascii="Times New Roman" w:hAnsi="Times New Roman" w:cs="Times New Roman"/>
        </w:rPr>
        <w:t xml:space="preserve"> the </w:t>
      </w:r>
      <w:r>
        <w:rPr>
          <w:rFonts w:ascii="Times New Roman" w:hAnsi="Times New Roman" w:cs="Times New Roman"/>
        </w:rPr>
        <w:t xml:space="preserve">four-chamber view cine </w:t>
      </w:r>
      <w:r w:rsidR="00C547EF">
        <w:rPr>
          <w:rFonts w:ascii="Times New Roman" w:hAnsi="Times New Roman" w:cs="Times New Roman"/>
        </w:rPr>
        <w:t>MRI</w:t>
      </w:r>
      <w:r>
        <w:rPr>
          <w:rFonts w:ascii="Times New Roman" w:hAnsi="Times New Roman" w:cs="Times New Roman"/>
        </w:rPr>
        <w:t xml:space="preserve"> dataset</w:t>
      </w:r>
      <w:r w:rsidR="0065490D">
        <w:rPr>
          <w:rFonts w:ascii="Times New Roman" w:hAnsi="Times New Roman" w:cs="Times New Roman"/>
        </w:rPr>
        <w:t xml:space="preserve"> (background, LA cavity, RA cavity)</w:t>
      </w:r>
      <w:r>
        <w:rPr>
          <w:rFonts w:ascii="Times New Roman" w:hAnsi="Times New Roman" w:cs="Times New Roman"/>
        </w:rPr>
        <w:t>, and 2 for segmenting</w:t>
      </w:r>
      <w:r w:rsidRPr="00D733EE">
        <w:rPr>
          <w:rFonts w:ascii="Times New Roman" w:hAnsi="Times New Roman" w:cs="Times New Roman"/>
        </w:rPr>
        <w:t xml:space="preserve"> </w:t>
      </w:r>
      <w:r>
        <w:rPr>
          <w:rFonts w:ascii="Times New Roman" w:hAnsi="Times New Roman" w:cs="Times New Roman"/>
        </w:rPr>
        <w:t xml:space="preserve">the two-chamber view cine </w:t>
      </w:r>
      <w:r w:rsidR="00C547EF">
        <w:rPr>
          <w:rFonts w:ascii="Times New Roman" w:hAnsi="Times New Roman" w:cs="Times New Roman"/>
        </w:rPr>
        <w:t>MRI</w:t>
      </w:r>
      <w:r>
        <w:rPr>
          <w:rFonts w:ascii="Times New Roman" w:hAnsi="Times New Roman" w:cs="Times New Roman"/>
        </w:rPr>
        <w:t xml:space="preserve"> dataset </w:t>
      </w:r>
      <w:r w:rsidR="00246AEC">
        <w:rPr>
          <w:rFonts w:ascii="Times New Roman" w:hAnsi="Times New Roman" w:cs="Times New Roman"/>
        </w:rPr>
        <w:t xml:space="preserve">(background, LA cavity) </w:t>
      </w:r>
      <w:r>
        <w:rPr>
          <w:rFonts w:ascii="Times New Roman" w:hAnsi="Times New Roman" w:cs="Times New Roman"/>
        </w:rPr>
        <w:t>to correspond with the number of classes in each data.</w:t>
      </w:r>
    </w:p>
    <w:p w14:paraId="42946771" w14:textId="0939B5B0" w:rsidR="004472C7" w:rsidRDefault="004472C7" w:rsidP="0048607A">
      <w:pPr>
        <w:widowControl w:val="0"/>
        <w:autoSpaceDE w:val="0"/>
        <w:autoSpaceDN w:val="0"/>
        <w:adjustRightInd w:val="0"/>
        <w:spacing w:after="0" w:line="240" w:lineRule="auto"/>
        <w:ind w:firstLine="357"/>
        <w:jc w:val="both"/>
        <w:rPr>
          <w:rFonts w:ascii="Times New Roman" w:hAnsi="Times New Roman" w:cs="Times New Roman"/>
        </w:rPr>
      </w:pPr>
      <w:r>
        <w:rPr>
          <w:rFonts w:ascii="Times New Roman" w:hAnsi="Times New Roman" w:cs="Times New Roman"/>
          <w:color w:val="FF0000"/>
          <w:lang w:val="en-GB"/>
        </w:rPr>
        <w:tab/>
      </w:r>
      <w:r w:rsidRPr="00171BB1">
        <w:rPr>
          <w:rFonts w:ascii="Times New Roman" w:hAnsi="Times New Roman" w:cs="Times New Roman"/>
        </w:rPr>
        <w:t xml:space="preserve">To further alleviate class imbalance, a multi-class dice loss function was used during training to assign higher priorities to the pixels containing the atria during prediction. The dice loss also increased the speed of convergence, </w:t>
      </w:r>
      <w:r w:rsidR="006A4D96">
        <w:rPr>
          <w:rFonts w:ascii="Times New Roman" w:hAnsi="Times New Roman" w:cs="Times New Roman"/>
        </w:rPr>
        <w:t xml:space="preserve">by </w:t>
      </w:r>
      <w:r w:rsidRPr="00171BB1">
        <w:rPr>
          <w:rFonts w:ascii="Times New Roman" w:hAnsi="Times New Roman" w:cs="Times New Roman"/>
        </w:rPr>
        <w:t>significa</w:t>
      </w:r>
      <w:r>
        <w:rPr>
          <w:rFonts w:ascii="Times New Roman" w:hAnsi="Times New Roman" w:cs="Times New Roman"/>
        </w:rPr>
        <w:t>ntly reducing computational costs. The formulation of the loss function varied when training on datasets with differing number</w:t>
      </w:r>
      <w:r w:rsidR="006A4D96">
        <w:rPr>
          <w:rFonts w:ascii="Times New Roman" w:hAnsi="Times New Roman" w:cs="Times New Roman"/>
        </w:rPr>
        <w:t>s</w:t>
      </w:r>
      <w:r>
        <w:rPr>
          <w:rFonts w:ascii="Times New Roman" w:hAnsi="Times New Roman" w:cs="Times New Roman"/>
        </w:rPr>
        <w:t xml:space="preserve"> of classes. The general formulation for the loss function, </w:t>
      </w:r>
      <w:r>
        <w:rPr>
          <w:rFonts w:ascii="Times New Roman" w:hAnsi="Times New Roman" w:cs="Times New Roman"/>
          <w:i/>
        </w:rPr>
        <w:t>L</w:t>
      </w:r>
      <w:r w:rsidRPr="00DF2EDB">
        <w:rPr>
          <w:rFonts w:ascii="Times New Roman" w:hAnsi="Times New Roman" w:cs="Times New Roman"/>
          <w:i/>
          <w:vertAlign w:val="subscript"/>
        </w:rPr>
        <w:t>dice</w:t>
      </w:r>
      <w:r>
        <w:rPr>
          <w:rFonts w:ascii="Times New Roman" w:hAnsi="Times New Roman" w:cs="Times New Roman"/>
        </w:rPr>
        <w:t>, was</w:t>
      </w:r>
      <w:r w:rsidR="006A4D96">
        <w:rPr>
          <w:rFonts w:ascii="Times New Roman" w:hAnsi="Times New Roman" w:cs="Times New Roman"/>
        </w:rPr>
        <w:t xml:space="preserve"> given by</w:t>
      </w:r>
    </w:p>
    <w:p w14:paraId="51176620" w14:textId="77777777" w:rsidR="00D7797A" w:rsidRPr="004540F9" w:rsidRDefault="00D7797A" w:rsidP="0048607A">
      <w:pPr>
        <w:widowControl w:val="0"/>
        <w:autoSpaceDE w:val="0"/>
        <w:autoSpaceDN w:val="0"/>
        <w:adjustRightInd w:val="0"/>
        <w:spacing w:after="0" w:line="240" w:lineRule="auto"/>
        <w:ind w:firstLine="357"/>
        <w:jc w:val="both"/>
        <w:rPr>
          <w:rFonts w:ascii="Times New Roman" w:hAnsi="Times New Roman" w:cs="Times New Roman"/>
        </w:rPr>
      </w:pPr>
    </w:p>
    <w:p w14:paraId="52512B7F" w14:textId="0B97FFD9" w:rsidR="004472C7" w:rsidRDefault="00434142" w:rsidP="0048607A">
      <w:pPr>
        <w:widowControl w:val="0"/>
        <w:autoSpaceDE w:val="0"/>
        <w:autoSpaceDN w:val="0"/>
        <w:adjustRightInd w:val="0"/>
        <w:spacing w:after="0"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dice</m:t>
            </m:r>
          </m:sub>
        </m:sSub>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sup>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dice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e>
        </m:nary>
      </m:oMath>
      <w:r w:rsidR="004472C7">
        <w:rPr>
          <w:rFonts w:ascii="Times New Roman" w:hAnsi="Times New Roman" w:cs="Times New Roman"/>
        </w:rPr>
        <w:t xml:space="preserve"> </w:t>
      </w:r>
      <w:r w:rsidR="004472C7">
        <w:rPr>
          <w:rFonts w:ascii="Times New Roman" w:hAnsi="Times New Roman" w:cs="Times New Roman"/>
        </w:rPr>
        <w:tab/>
      </w:r>
      <w:r w:rsidR="004472C7">
        <w:rPr>
          <w:rFonts w:ascii="Times New Roman" w:hAnsi="Times New Roman" w:cs="Times New Roman"/>
        </w:rPr>
        <w:tab/>
      </w:r>
      <w:r w:rsidR="004472C7">
        <w:rPr>
          <w:rFonts w:ascii="Times New Roman" w:hAnsi="Times New Roman" w:cs="Times New Roman"/>
        </w:rPr>
        <w:tab/>
      </w:r>
      <w:r w:rsidR="004472C7">
        <w:rPr>
          <w:rFonts w:ascii="Times New Roman" w:hAnsi="Times New Roman" w:cs="Times New Roman"/>
        </w:rPr>
        <w:tab/>
      </w:r>
      <w:r w:rsidR="004472C7">
        <w:rPr>
          <w:rFonts w:ascii="Times New Roman" w:hAnsi="Times New Roman" w:cs="Times New Roman"/>
        </w:rPr>
        <w:tab/>
        <w:t>(</w:t>
      </w:r>
      <w:r w:rsidR="00083647">
        <w:rPr>
          <w:rFonts w:ascii="Times New Roman" w:hAnsi="Times New Roman" w:cs="Times New Roman"/>
        </w:rPr>
        <w:t>3</w:t>
      </w:r>
      <w:r w:rsidR="004472C7">
        <w:rPr>
          <w:rFonts w:ascii="Times New Roman" w:hAnsi="Times New Roman" w:cs="Times New Roman"/>
        </w:rPr>
        <w:t>)</w:t>
      </w:r>
    </w:p>
    <w:p w14:paraId="1D4D8FE7" w14:textId="77777777" w:rsidR="00D7797A" w:rsidRPr="00AA429D" w:rsidRDefault="00D7797A" w:rsidP="0048607A">
      <w:pPr>
        <w:widowControl w:val="0"/>
        <w:autoSpaceDE w:val="0"/>
        <w:autoSpaceDN w:val="0"/>
        <w:adjustRightInd w:val="0"/>
        <w:spacing w:after="0" w:line="240" w:lineRule="auto"/>
        <w:jc w:val="right"/>
        <w:rPr>
          <w:rFonts w:ascii="Times New Roman" w:hAnsi="Times New Roman" w:cs="Times New Roman"/>
        </w:rPr>
      </w:pPr>
    </w:p>
    <w:p w14:paraId="0EFE91FD" w14:textId="54AE516A" w:rsidR="004472C7" w:rsidRDefault="004472C7" w:rsidP="0048607A">
      <w:pPr>
        <w:widowControl w:val="0"/>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where </w:t>
      </w:r>
      <w:r w:rsidRPr="007F754E">
        <w:rPr>
          <w:rFonts w:ascii="Times New Roman" w:hAnsi="Times New Roman" w:cs="Times New Roman"/>
          <w:i/>
        </w:rPr>
        <w:t>N</w:t>
      </w:r>
      <w:r w:rsidRPr="007F754E">
        <w:rPr>
          <w:rFonts w:ascii="Times New Roman" w:hAnsi="Times New Roman" w:cs="Times New Roman"/>
          <w:i/>
          <w:vertAlign w:val="subscript"/>
        </w:rPr>
        <w:t>c</w:t>
      </w:r>
      <w:r>
        <w:rPr>
          <w:rFonts w:ascii="Times New Roman" w:hAnsi="Times New Roman" w:cs="Times New Roman"/>
        </w:rPr>
        <w:t xml:space="preserve"> </w:t>
      </w:r>
      <w:r w:rsidR="00FA669A">
        <w:rPr>
          <w:rFonts w:ascii="Times New Roman" w:hAnsi="Times New Roman" w:cs="Times New Roman"/>
        </w:rPr>
        <w:t>was</w:t>
      </w:r>
      <w:r>
        <w:rPr>
          <w:rFonts w:ascii="Times New Roman" w:hAnsi="Times New Roman" w:cs="Times New Roman"/>
        </w:rPr>
        <w:t xml:space="preserve"> the number of classes in the label. The function </w:t>
      </w:r>
      <w:proofErr w:type="gramStart"/>
      <w:r>
        <w:rPr>
          <w:rFonts w:ascii="Times New Roman" w:hAnsi="Times New Roman" w:cs="Times New Roman"/>
          <w:i/>
        </w:rPr>
        <w:t>F</w:t>
      </w:r>
      <w:r w:rsidRPr="000B71CF">
        <w:rPr>
          <w:rFonts w:ascii="Times New Roman" w:hAnsi="Times New Roman" w:cs="Times New Roman"/>
          <w:i/>
          <w:vertAlign w:val="subscript"/>
        </w:rPr>
        <w:t>dice</w:t>
      </w:r>
      <w:r>
        <w:rPr>
          <w:rFonts w:ascii="Times New Roman" w:hAnsi="Times New Roman" w:cs="Times New Roman"/>
          <w:i/>
        </w:rPr>
        <w:t>(</w:t>
      </w:r>
      <w:proofErr w:type="gramEnd"/>
      <w:r>
        <w:rPr>
          <w:rFonts w:ascii="Times New Roman" w:hAnsi="Times New Roman" w:cs="Times New Roman"/>
          <w:i/>
        </w:rPr>
        <w:t>p</w:t>
      </w:r>
      <w:r w:rsidRPr="00C96BEB">
        <w:rPr>
          <w:rFonts w:ascii="Times New Roman" w:hAnsi="Times New Roman" w:cs="Times New Roman"/>
          <w:i/>
          <w:vertAlign w:val="subscript"/>
        </w:rPr>
        <w:t>i</w:t>
      </w:r>
      <w:r>
        <w:rPr>
          <w:rFonts w:ascii="Times New Roman" w:hAnsi="Times New Roman" w:cs="Times New Roman"/>
          <w:i/>
        </w:rPr>
        <w:t>, g</w:t>
      </w:r>
      <w:r w:rsidRPr="00C96BEB">
        <w:rPr>
          <w:rFonts w:ascii="Times New Roman" w:hAnsi="Times New Roman" w:cs="Times New Roman"/>
          <w:i/>
          <w:vertAlign w:val="subscript"/>
        </w:rPr>
        <w:t>i</w:t>
      </w:r>
      <w:r>
        <w:rPr>
          <w:rFonts w:ascii="Times New Roman" w:hAnsi="Times New Roman" w:cs="Times New Roman"/>
          <w:i/>
        </w:rPr>
        <w:t>)</w:t>
      </w:r>
      <w:r>
        <w:rPr>
          <w:rFonts w:ascii="Times New Roman" w:hAnsi="Times New Roman" w:cs="Times New Roman"/>
        </w:rPr>
        <w:t xml:space="preserve"> represent</w:t>
      </w:r>
      <w:r w:rsidR="00FA669A">
        <w:rPr>
          <w:rFonts w:ascii="Times New Roman" w:hAnsi="Times New Roman" w:cs="Times New Roman"/>
        </w:rPr>
        <w:t>ed</w:t>
      </w:r>
      <w:r>
        <w:rPr>
          <w:rFonts w:ascii="Times New Roman" w:hAnsi="Times New Roman" w:cs="Times New Roman"/>
        </w:rPr>
        <w:t xml:space="preserve"> the individual dice scores for each class from </w:t>
      </w:r>
      <w:r>
        <w:rPr>
          <w:rFonts w:ascii="Times New Roman" w:hAnsi="Times New Roman" w:cs="Times New Roman"/>
          <w:i/>
        </w:rPr>
        <w:t>i</w:t>
      </w:r>
      <w:r w:rsidRPr="00D71375">
        <w:rPr>
          <w:rFonts w:ascii="Times New Roman" w:hAnsi="Times New Roman" w:cs="Times New Roman"/>
          <w:i/>
        </w:rPr>
        <w:t xml:space="preserve"> = 1</w:t>
      </w:r>
      <w:r>
        <w:rPr>
          <w:rFonts w:ascii="Times New Roman" w:hAnsi="Times New Roman" w:cs="Times New Roman"/>
        </w:rPr>
        <w:t xml:space="preserve"> to </w:t>
      </w:r>
      <w:r w:rsidRPr="00D71375">
        <w:rPr>
          <w:rFonts w:ascii="Times New Roman" w:hAnsi="Times New Roman" w:cs="Times New Roman"/>
          <w:i/>
        </w:rPr>
        <w:t>N</w:t>
      </w:r>
      <w:r w:rsidRPr="00D71375">
        <w:rPr>
          <w:rFonts w:ascii="Times New Roman" w:hAnsi="Times New Roman" w:cs="Times New Roman"/>
          <w:i/>
          <w:vertAlign w:val="subscript"/>
        </w:rPr>
        <w:t>c</w:t>
      </w:r>
      <w:r>
        <w:rPr>
          <w:rFonts w:ascii="Times New Roman" w:hAnsi="Times New Roman" w:cs="Times New Roman"/>
        </w:rPr>
        <w:t xml:space="preserve">, where </w:t>
      </w:r>
      <w:r w:rsidRPr="00626E33">
        <w:rPr>
          <w:rFonts w:ascii="Times New Roman" w:hAnsi="Times New Roman" w:cs="Times New Roman"/>
          <w:i/>
        </w:rPr>
        <w:t>p</w:t>
      </w:r>
      <w:r w:rsidRPr="00626E33">
        <w:rPr>
          <w:rFonts w:ascii="Times New Roman" w:hAnsi="Times New Roman" w:cs="Times New Roman"/>
          <w:i/>
          <w:vertAlign w:val="subscript"/>
        </w:rPr>
        <w:t>i</w:t>
      </w:r>
      <w:r>
        <w:rPr>
          <w:rFonts w:ascii="Times New Roman" w:hAnsi="Times New Roman" w:cs="Times New Roman"/>
        </w:rPr>
        <w:t xml:space="preserve"> and </w:t>
      </w:r>
      <w:r w:rsidRPr="00626E33">
        <w:rPr>
          <w:rFonts w:ascii="Times New Roman" w:hAnsi="Times New Roman" w:cs="Times New Roman"/>
          <w:i/>
        </w:rPr>
        <w:t>g</w:t>
      </w:r>
      <w:r w:rsidRPr="00626E33">
        <w:rPr>
          <w:rFonts w:ascii="Times New Roman" w:hAnsi="Times New Roman" w:cs="Times New Roman"/>
          <w:i/>
          <w:vertAlign w:val="subscript"/>
        </w:rPr>
        <w:t>i</w:t>
      </w:r>
      <w:r>
        <w:rPr>
          <w:rFonts w:ascii="Times New Roman" w:hAnsi="Times New Roman" w:cs="Times New Roman"/>
        </w:rPr>
        <w:t xml:space="preserve"> represent</w:t>
      </w:r>
      <w:r w:rsidR="00FA669A">
        <w:rPr>
          <w:rFonts w:ascii="Times New Roman" w:hAnsi="Times New Roman" w:cs="Times New Roman"/>
        </w:rPr>
        <w:t>ed</w:t>
      </w:r>
      <w:r>
        <w:rPr>
          <w:rFonts w:ascii="Times New Roman" w:hAnsi="Times New Roman" w:cs="Times New Roman"/>
        </w:rPr>
        <w:t xml:space="preserve"> the predicted and ground truth 2D binary masks for class </w:t>
      </w:r>
      <w:r w:rsidRPr="00626E33">
        <w:rPr>
          <w:rFonts w:ascii="Times New Roman" w:hAnsi="Times New Roman" w:cs="Times New Roman"/>
          <w:i/>
        </w:rPr>
        <w:t>i</w:t>
      </w:r>
      <w:r>
        <w:rPr>
          <w:rFonts w:ascii="Times New Roman" w:hAnsi="Times New Roman" w:cs="Times New Roman"/>
        </w:rPr>
        <w:t xml:space="preserve">. </w:t>
      </w:r>
      <w:r w:rsidRPr="00482C20">
        <w:rPr>
          <w:rFonts w:ascii="Times New Roman" w:hAnsi="Times New Roman" w:cs="Times New Roman"/>
          <w:i/>
        </w:rPr>
        <w:t>F</w:t>
      </w:r>
      <w:r w:rsidRPr="00482C20">
        <w:rPr>
          <w:rFonts w:ascii="Times New Roman" w:hAnsi="Times New Roman" w:cs="Times New Roman"/>
          <w:i/>
          <w:vertAlign w:val="subscript"/>
        </w:rPr>
        <w:t>dice</w:t>
      </w:r>
      <w:r>
        <w:rPr>
          <w:rFonts w:ascii="Times New Roman" w:hAnsi="Times New Roman" w:cs="Times New Roman"/>
        </w:rPr>
        <w:t xml:space="preserve"> was defined as </w:t>
      </w:r>
    </w:p>
    <w:p w14:paraId="772C63F7" w14:textId="77777777" w:rsidR="00D7797A" w:rsidRDefault="00D7797A" w:rsidP="0048607A">
      <w:pPr>
        <w:widowControl w:val="0"/>
        <w:autoSpaceDE w:val="0"/>
        <w:autoSpaceDN w:val="0"/>
        <w:adjustRightInd w:val="0"/>
        <w:spacing w:after="0" w:line="240" w:lineRule="auto"/>
        <w:jc w:val="both"/>
        <w:rPr>
          <w:rFonts w:ascii="Times New Roman" w:hAnsi="Times New Roman" w:cs="Times New Roman"/>
        </w:rPr>
      </w:pPr>
    </w:p>
    <w:p w14:paraId="57334B22" w14:textId="57E61871" w:rsidR="004472C7" w:rsidRDefault="00434142" w:rsidP="0048607A">
      <w:pPr>
        <w:widowControl w:val="0"/>
        <w:autoSpaceDE w:val="0"/>
        <w:autoSpaceDN w:val="0"/>
        <w:adjustRightInd w:val="0"/>
        <w:spacing w:after="0"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dice</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ary>
              <m:naryPr>
                <m:chr m:val="∑"/>
                <m:supHide m:val="1"/>
                <m:ctrlPr>
                  <w:rPr>
                    <w:rFonts w:ascii="Cambria Math" w:hAnsi="Cambria Math" w:cs="Times New Roman"/>
                    <w:i/>
                  </w:rPr>
                </m:ctrlPr>
              </m:naryPr>
              <m:sub>
                <m:r>
                  <w:rPr>
                    <w:rFonts w:ascii="Cambria Math" w:hAnsi="Cambria Math" w:cs="Times New Roman"/>
                  </w:rPr>
                  <m:t>x</m:t>
                </m:r>
              </m:sub>
              <m:sup/>
              <m:e>
                <m:nary>
                  <m:naryPr>
                    <m:chr m:val="∑"/>
                    <m:supHide m:val="1"/>
                    <m:ctrlPr>
                      <w:rPr>
                        <w:rFonts w:ascii="Cambria Math" w:hAnsi="Cambria Math" w:cs="Times New Roman"/>
                        <w:i/>
                      </w:rPr>
                    </m:ctrlPr>
                  </m:naryPr>
                  <m:sub>
                    <m:r>
                      <w:rPr>
                        <w:rFonts w:ascii="Cambria Math" w:hAnsi="Cambria Math" w:cs="Times New Roman"/>
                      </w:rPr>
                      <m:t>y</m:t>
                    </m:r>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nary>
              </m:e>
            </m:nary>
            <m:r>
              <w:rPr>
                <w:rFonts w:ascii="Cambria Math" w:hAnsi="Cambria Math" w:cs="Times New Roman"/>
              </w:rPr>
              <m:t xml:space="preserve"> + 1</m:t>
            </m:r>
          </m:num>
          <m:den>
            <m:nary>
              <m:naryPr>
                <m:chr m:val="∑"/>
                <m:supHide m:val="1"/>
                <m:ctrlPr>
                  <w:rPr>
                    <w:rFonts w:ascii="Cambria Math" w:hAnsi="Cambria Math" w:cs="Times New Roman"/>
                    <w:i/>
                  </w:rPr>
                </m:ctrlPr>
              </m:naryPr>
              <m:sub>
                <m:r>
                  <w:rPr>
                    <w:rFonts w:ascii="Cambria Math" w:hAnsi="Cambria Math" w:cs="Times New Roman"/>
                  </w:rPr>
                  <m:t>x</m:t>
                </m:r>
              </m:sub>
              <m:sup/>
              <m:e>
                <m:nary>
                  <m:naryPr>
                    <m:chr m:val="∑"/>
                    <m:supHide m:val="1"/>
                    <m:ctrlPr>
                      <w:rPr>
                        <w:rFonts w:ascii="Cambria Math" w:hAnsi="Cambria Math" w:cs="Times New Roman"/>
                        <w:i/>
                      </w:rPr>
                    </m:ctrlPr>
                  </m:naryPr>
                  <m:sub>
                    <m:r>
                      <w:rPr>
                        <w:rFonts w:ascii="Cambria Math" w:hAnsi="Cambria Math" w:cs="Times New Roman"/>
                      </w:rPr>
                      <m:t>y</m:t>
                    </m:r>
                  </m:sub>
                  <m:sup/>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i</m:t>
                        </m:r>
                      </m:sub>
                      <m:sup>
                        <m:r>
                          <w:rPr>
                            <w:rFonts w:ascii="Cambria Math" w:hAnsi="Cambria Math" w:cs="Times New Roman"/>
                          </w:rPr>
                          <m:t>2</m:t>
                        </m:r>
                      </m:sup>
                    </m:sSubSup>
                  </m:e>
                </m:nary>
              </m:e>
            </m:nary>
            <m:r>
              <w:rPr>
                <w:rFonts w:ascii="Cambria Math" w:hAnsi="Cambria Math" w:cs="Times New Roman"/>
              </w:rPr>
              <m:t>+</m:t>
            </m:r>
            <m:nary>
              <m:naryPr>
                <m:chr m:val="∑"/>
                <m:supHide m:val="1"/>
                <m:ctrlPr>
                  <w:rPr>
                    <w:rFonts w:ascii="Cambria Math" w:hAnsi="Cambria Math" w:cs="Times New Roman"/>
                    <w:i/>
                  </w:rPr>
                </m:ctrlPr>
              </m:naryPr>
              <m:sub>
                <m:r>
                  <w:rPr>
                    <w:rFonts w:ascii="Cambria Math" w:hAnsi="Cambria Math" w:cs="Times New Roman"/>
                  </w:rPr>
                  <m:t>x</m:t>
                </m:r>
              </m:sub>
              <m:sup/>
              <m:e>
                <m:nary>
                  <m:naryPr>
                    <m:chr m:val="∑"/>
                    <m:supHide m:val="1"/>
                    <m:ctrlPr>
                      <w:rPr>
                        <w:rFonts w:ascii="Cambria Math" w:hAnsi="Cambria Math" w:cs="Times New Roman"/>
                        <w:i/>
                      </w:rPr>
                    </m:ctrlPr>
                  </m:naryPr>
                  <m:sub>
                    <m:r>
                      <w:rPr>
                        <w:rFonts w:ascii="Cambria Math" w:hAnsi="Cambria Math" w:cs="Times New Roman"/>
                      </w:rPr>
                      <m:t>y</m:t>
                    </m:r>
                  </m:sub>
                  <m:sup/>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m:t>
                        </m:r>
                      </m:sub>
                      <m:sup>
                        <m:r>
                          <w:rPr>
                            <w:rFonts w:ascii="Cambria Math" w:hAnsi="Cambria Math" w:cs="Times New Roman"/>
                          </w:rPr>
                          <m:t>2</m:t>
                        </m:r>
                      </m:sup>
                    </m:sSubSup>
                  </m:e>
                </m:nary>
              </m:e>
            </m:nary>
            <m:r>
              <w:rPr>
                <w:rFonts w:ascii="Cambria Math" w:hAnsi="Cambria Math" w:cs="Times New Roman"/>
              </w:rPr>
              <m:t xml:space="preserve"> + 1</m:t>
            </m:r>
          </m:den>
        </m:f>
      </m:oMath>
      <w:r w:rsidR="004472C7">
        <w:rPr>
          <w:rFonts w:ascii="Times New Roman" w:hAnsi="Times New Roman" w:cs="Times New Roman"/>
        </w:rPr>
        <w:t xml:space="preserve"> </w:t>
      </w:r>
      <w:r w:rsidR="004472C7">
        <w:rPr>
          <w:rFonts w:ascii="Times New Roman" w:hAnsi="Times New Roman" w:cs="Times New Roman"/>
        </w:rPr>
        <w:tab/>
      </w:r>
      <w:r w:rsidR="004472C7">
        <w:rPr>
          <w:rFonts w:ascii="Times New Roman" w:hAnsi="Times New Roman" w:cs="Times New Roman"/>
        </w:rPr>
        <w:tab/>
      </w:r>
      <w:r w:rsidR="004472C7">
        <w:rPr>
          <w:rFonts w:ascii="Times New Roman" w:hAnsi="Times New Roman" w:cs="Times New Roman"/>
        </w:rPr>
        <w:tab/>
      </w:r>
      <w:r w:rsidR="004472C7">
        <w:rPr>
          <w:rFonts w:ascii="Times New Roman" w:hAnsi="Times New Roman" w:cs="Times New Roman"/>
        </w:rPr>
        <w:tab/>
      </w:r>
      <w:r w:rsidR="004472C7">
        <w:rPr>
          <w:rFonts w:ascii="Times New Roman" w:hAnsi="Times New Roman" w:cs="Times New Roman"/>
        </w:rPr>
        <w:tab/>
        <w:t>(</w:t>
      </w:r>
      <w:r w:rsidR="003B1CDC">
        <w:rPr>
          <w:rFonts w:ascii="Times New Roman" w:hAnsi="Times New Roman" w:cs="Times New Roman"/>
        </w:rPr>
        <w:t>4</w:t>
      </w:r>
      <w:r w:rsidR="004472C7">
        <w:rPr>
          <w:rFonts w:ascii="Times New Roman" w:hAnsi="Times New Roman" w:cs="Times New Roman"/>
        </w:rPr>
        <w:t>)</w:t>
      </w:r>
    </w:p>
    <w:p w14:paraId="18ED208B" w14:textId="77777777" w:rsidR="00D7797A" w:rsidRDefault="00D7797A" w:rsidP="0048607A">
      <w:pPr>
        <w:widowControl w:val="0"/>
        <w:autoSpaceDE w:val="0"/>
        <w:autoSpaceDN w:val="0"/>
        <w:adjustRightInd w:val="0"/>
        <w:spacing w:after="0" w:line="240" w:lineRule="auto"/>
        <w:jc w:val="right"/>
        <w:rPr>
          <w:rFonts w:ascii="Times New Roman" w:hAnsi="Times New Roman" w:cs="Times New Roman"/>
        </w:rPr>
      </w:pPr>
    </w:p>
    <w:p w14:paraId="65D64857" w14:textId="6E07669F" w:rsidR="004472C7" w:rsidRPr="004D20A9" w:rsidRDefault="004472C7" w:rsidP="0048607A">
      <w:pPr>
        <w:widowControl w:val="0"/>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where </w:t>
      </w:r>
      <w:r w:rsidRPr="00861FF7">
        <w:rPr>
          <w:rFonts w:ascii="Times New Roman" w:hAnsi="Times New Roman" w:cs="Times New Roman"/>
          <w:i/>
        </w:rPr>
        <w:t>p</w:t>
      </w:r>
      <w:r>
        <w:rPr>
          <w:rFonts w:ascii="Times New Roman" w:hAnsi="Times New Roman" w:cs="Times New Roman"/>
        </w:rPr>
        <w:t xml:space="preserve"> and </w:t>
      </w:r>
      <w:r w:rsidRPr="00861FF7">
        <w:rPr>
          <w:rFonts w:ascii="Times New Roman" w:hAnsi="Times New Roman" w:cs="Times New Roman"/>
          <w:i/>
        </w:rPr>
        <w:t>g</w:t>
      </w:r>
      <w:r>
        <w:rPr>
          <w:rFonts w:ascii="Times New Roman" w:hAnsi="Times New Roman" w:cs="Times New Roman"/>
        </w:rPr>
        <w:t xml:space="preserve"> were of dimensions of </w:t>
      </w:r>
      <w:r w:rsidRPr="00861FF7">
        <w:rPr>
          <w:rFonts w:ascii="Times New Roman" w:hAnsi="Times New Roman" w:cs="Times New Roman"/>
          <w:i/>
        </w:rPr>
        <w:t>x</w:t>
      </w:r>
      <w:r>
        <w:rPr>
          <w:rFonts w:ascii="Times New Roman" w:hAnsi="Times New Roman" w:cs="Times New Roman"/>
        </w:rPr>
        <w:t xml:space="preserve"> and </w:t>
      </w:r>
      <w:r w:rsidRPr="00861FF7">
        <w:rPr>
          <w:rFonts w:ascii="Times New Roman" w:hAnsi="Times New Roman" w:cs="Times New Roman"/>
          <w:i/>
        </w:rPr>
        <w:t>y</w:t>
      </w:r>
      <w:r>
        <w:rPr>
          <w:rFonts w:ascii="Times New Roman" w:hAnsi="Times New Roman" w:cs="Times New Roman"/>
        </w:rPr>
        <w:t xml:space="preserve">. </w:t>
      </w:r>
      <w:r w:rsidRPr="0017155C">
        <w:rPr>
          <w:rFonts w:ascii="Times New Roman" w:hAnsi="Times New Roman" w:cs="Times New Roman"/>
          <w:i/>
        </w:rPr>
        <w:t>N</w:t>
      </w:r>
      <w:r w:rsidRPr="0017155C">
        <w:rPr>
          <w:rFonts w:ascii="Times New Roman" w:hAnsi="Times New Roman" w:cs="Times New Roman"/>
          <w:i/>
          <w:vertAlign w:val="subscript"/>
        </w:rPr>
        <w:t>c</w:t>
      </w:r>
      <w:r>
        <w:rPr>
          <w:rFonts w:ascii="Times New Roman" w:hAnsi="Times New Roman" w:cs="Times New Roman"/>
        </w:rPr>
        <w:t xml:space="preserve"> had a value of 3 for the </w:t>
      </w:r>
      <w:r w:rsidR="00C547EF">
        <w:rPr>
          <w:rFonts w:ascii="Times New Roman" w:hAnsi="Times New Roman" w:cs="Times New Roman"/>
        </w:rPr>
        <w:t>CE-MRI</w:t>
      </w:r>
      <w:r>
        <w:rPr>
          <w:rFonts w:ascii="Times New Roman" w:hAnsi="Times New Roman" w:cs="Times New Roman"/>
        </w:rPr>
        <w:t xml:space="preserve">s, 2 for the four-chamber view cine </w:t>
      </w:r>
      <w:r w:rsidR="00C547EF">
        <w:rPr>
          <w:rFonts w:ascii="Times New Roman" w:hAnsi="Times New Roman" w:cs="Times New Roman"/>
        </w:rPr>
        <w:t>MRI</w:t>
      </w:r>
      <w:r>
        <w:rPr>
          <w:rFonts w:ascii="Times New Roman" w:hAnsi="Times New Roman" w:cs="Times New Roman"/>
        </w:rPr>
        <w:t xml:space="preserve">s, and 1 for the two-chamber view cine </w:t>
      </w:r>
      <w:r w:rsidR="00C547EF">
        <w:rPr>
          <w:rFonts w:ascii="Times New Roman" w:hAnsi="Times New Roman" w:cs="Times New Roman"/>
        </w:rPr>
        <w:t>MRI</w:t>
      </w:r>
      <w:r>
        <w:rPr>
          <w:rFonts w:ascii="Times New Roman" w:hAnsi="Times New Roman" w:cs="Times New Roman"/>
        </w:rPr>
        <w:t>s.</w:t>
      </w:r>
    </w:p>
    <w:p w14:paraId="68A22E82" w14:textId="5A9E748A" w:rsidR="004472C7" w:rsidRDefault="004472C7" w:rsidP="0048607A">
      <w:pPr>
        <w:widowControl w:val="0"/>
        <w:autoSpaceDE w:val="0"/>
        <w:autoSpaceDN w:val="0"/>
        <w:adjustRightInd w:val="0"/>
        <w:spacing w:after="0" w:line="240" w:lineRule="auto"/>
        <w:ind w:firstLine="357"/>
        <w:jc w:val="both"/>
        <w:rPr>
          <w:rFonts w:ascii="Times New Roman" w:hAnsi="Times New Roman" w:cs="Times New Roman"/>
        </w:rPr>
      </w:pPr>
      <w:r>
        <w:rPr>
          <w:rFonts w:ascii="Times New Roman" w:hAnsi="Times New Roman" w:cs="Times New Roman"/>
        </w:rPr>
        <w:t>The adaptive moment estimation (ADAM) gradient descent optimizer was used to minimize the loss function during training with a constant learning rate of 0.0001</w:t>
      </w:r>
      <w:r w:rsidR="00B50DF2">
        <w:rPr>
          <w:rFonts w:ascii="Times New Roman" w:hAnsi="Times New Roman" w:cs="Times New Roman"/>
        </w:rPr>
        <w:t>,</w:t>
      </w:r>
      <w:r>
        <w:rPr>
          <w:rFonts w:ascii="Times New Roman" w:hAnsi="Times New Roman" w:cs="Times New Roman"/>
        </w:rPr>
        <w:t xml:space="preserve"> and the exponential decay rates of the 1</w:t>
      </w:r>
      <w:r w:rsidRPr="00837D0D">
        <w:rPr>
          <w:rFonts w:ascii="Times New Roman" w:hAnsi="Times New Roman" w:cs="Times New Roman"/>
          <w:vertAlign w:val="superscript"/>
        </w:rPr>
        <w:t>st</w:t>
      </w:r>
      <w:r>
        <w:rPr>
          <w:rFonts w:ascii="Times New Roman" w:hAnsi="Times New Roman" w:cs="Times New Roman"/>
        </w:rPr>
        <w:t xml:space="preserve"> and </w:t>
      </w:r>
      <w:r w:rsidR="00FA669A">
        <w:rPr>
          <w:rFonts w:ascii="Times New Roman" w:hAnsi="Times New Roman" w:cs="Times New Roman"/>
        </w:rPr>
        <w:t>2nd</w:t>
      </w:r>
      <w:r w:rsidR="00B50DF2">
        <w:rPr>
          <w:rFonts w:ascii="Times New Roman" w:hAnsi="Times New Roman" w:cs="Times New Roman"/>
        </w:rPr>
        <w:t xml:space="preserve"> </w:t>
      </w:r>
      <w:r>
        <w:rPr>
          <w:rFonts w:ascii="Times New Roman" w:hAnsi="Times New Roman" w:cs="Times New Roman"/>
        </w:rPr>
        <w:t>moment estimates were set to 0.9 and 0.999</w:t>
      </w:r>
      <w:r w:rsidR="00B50DF2">
        <w:rPr>
          <w:rFonts w:ascii="Times New Roman" w:hAnsi="Times New Roman" w:cs="Times New Roman"/>
        </w:rPr>
        <w:t>,</w:t>
      </w:r>
      <w:r>
        <w:rPr>
          <w:rFonts w:ascii="Times New Roman" w:hAnsi="Times New Roman" w:cs="Times New Roman"/>
        </w:rPr>
        <w:t xml:space="preserve"> respectively. To reduce the computational burden of the large images needed to be processed, all data </w:t>
      </w:r>
      <w:r w:rsidR="00B50DF2">
        <w:rPr>
          <w:rFonts w:ascii="Times New Roman" w:hAnsi="Times New Roman" w:cs="Times New Roman"/>
        </w:rPr>
        <w:t xml:space="preserve">were </w:t>
      </w:r>
      <w:r>
        <w:rPr>
          <w:rFonts w:ascii="Times New Roman" w:hAnsi="Times New Roman" w:cs="Times New Roman"/>
        </w:rPr>
        <w:t>stored in the hierarchical data format (HDF) after pre-processing. Before each epoch, online data augmentation was used to randomly augment each data in training set with a probability of 50%. The augmentation strategies included random scaling, rotations, flipping, and elastic deformations, provid</w:t>
      </w:r>
      <w:r w:rsidR="00B50DF2">
        <w:rPr>
          <w:rFonts w:ascii="Times New Roman" w:hAnsi="Times New Roman" w:cs="Times New Roman"/>
        </w:rPr>
        <w:t>ing</w:t>
      </w:r>
      <w:r>
        <w:rPr>
          <w:rFonts w:ascii="Times New Roman" w:hAnsi="Times New Roman" w:cs="Times New Roman"/>
        </w:rPr>
        <w:t xml:space="preserve"> the CNN with a more diverse set of training images without increasing the memory costs associated with increasing data samples. The CNN was trained with a maximum limit of 1000 epochs, with a criterion to stop training if the accuracy on the validation set did not improve after 50 epochs. A batch size of 8 was used for the </w:t>
      </w:r>
      <w:r w:rsidR="00C547EF">
        <w:rPr>
          <w:rFonts w:ascii="Times New Roman" w:hAnsi="Times New Roman" w:cs="Times New Roman"/>
        </w:rPr>
        <w:t>CE-MRI</w:t>
      </w:r>
      <w:r>
        <w:rPr>
          <w:rFonts w:ascii="Times New Roman" w:hAnsi="Times New Roman" w:cs="Times New Roman"/>
        </w:rPr>
        <w:t xml:space="preserve"> dataset, and 32 for the two cine </w:t>
      </w:r>
      <w:r w:rsidR="00C547EF">
        <w:rPr>
          <w:rFonts w:ascii="Times New Roman" w:hAnsi="Times New Roman" w:cs="Times New Roman"/>
        </w:rPr>
        <w:t>MRI</w:t>
      </w:r>
      <w:r>
        <w:rPr>
          <w:rFonts w:ascii="Times New Roman" w:hAnsi="Times New Roman" w:cs="Times New Roman"/>
        </w:rPr>
        <w:t xml:space="preserve"> datasets. The training set was also shuffled for each epoch to increase randomness. After every epoch, the performance of the CNN was evaluated on the validation set with the dice score. The parameter set of the CNN which achieved the highest validation accuracy was saved and used on the testing set. The CNN was developed in TensorFlow, an open-source</w:t>
      </w:r>
      <w:r w:rsidRPr="00445FFE">
        <w:rPr>
          <w:rFonts w:ascii="Times New Roman" w:hAnsi="Times New Roman" w:cs="Times New Roman"/>
        </w:rPr>
        <w:t xml:space="preserve"> </w:t>
      </w:r>
      <w:r>
        <w:rPr>
          <w:rFonts w:ascii="Times New Roman" w:hAnsi="Times New Roman" w:cs="Times New Roman"/>
        </w:rPr>
        <w:t>Python deep learning library, and TFLearn, a high-level Python API for Tensorflow. T</w:t>
      </w:r>
      <w:r w:rsidR="002409A1">
        <w:rPr>
          <w:rFonts w:ascii="Times New Roman" w:hAnsi="Times New Roman" w:cs="Times New Roman"/>
        </w:rPr>
        <w:t>he t</w:t>
      </w:r>
      <w:r>
        <w:rPr>
          <w:rFonts w:ascii="Times New Roman" w:hAnsi="Times New Roman" w:cs="Times New Roman"/>
        </w:rPr>
        <w:t xml:space="preserve">raining was performed on an Nvidia Titan V GPU with 5120 CUDA cores and 12 GB RAM. The training phase took approximately five hours. Predictions took approximately 5 seconds for each 3D </w:t>
      </w:r>
      <w:r w:rsidR="00C547EF">
        <w:rPr>
          <w:rFonts w:ascii="Times New Roman" w:hAnsi="Times New Roman" w:cs="Times New Roman"/>
        </w:rPr>
        <w:t>CE-MRI</w:t>
      </w:r>
      <w:r>
        <w:rPr>
          <w:rFonts w:ascii="Times New Roman" w:hAnsi="Times New Roman" w:cs="Times New Roman"/>
        </w:rPr>
        <w:t xml:space="preserve"> and 0.1 second for each 2D cine </w:t>
      </w:r>
      <w:r w:rsidR="00C547EF">
        <w:rPr>
          <w:rFonts w:ascii="Times New Roman" w:hAnsi="Times New Roman" w:cs="Times New Roman"/>
        </w:rPr>
        <w:t>MRI</w:t>
      </w:r>
      <w:r>
        <w:rPr>
          <w:rFonts w:ascii="Times New Roman" w:hAnsi="Times New Roman" w:cs="Times New Roman"/>
        </w:rPr>
        <w:t xml:space="preserve"> image.</w:t>
      </w:r>
    </w:p>
    <w:p w14:paraId="30DF2990" w14:textId="77777777" w:rsidR="004472C7" w:rsidRPr="002C2976" w:rsidRDefault="004472C7" w:rsidP="0048607A">
      <w:pPr>
        <w:spacing w:after="0" w:line="240" w:lineRule="auto"/>
        <w:jc w:val="both"/>
        <w:rPr>
          <w:rFonts w:ascii="Times New Roman" w:hAnsi="Times New Roman" w:cs="Times New Roman"/>
          <w:color w:val="FF0000"/>
          <w:lang w:val="en-GB"/>
        </w:rPr>
      </w:pPr>
    </w:p>
    <w:p w14:paraId="7C4A4835" w14:textId="78C9A836" w:rsidR="004472C7" w:rsidRPr="002C2976" w:rsidRDefault="00330244" w:rsidP="0048607A">
      <w:pPr>
        <w:pStyle w:val="Heading3"/>
        <w:spacing w:after="0" w:line="240" w:lineRule="auto"/>
        <w:jc w:val="both"/>
        <w:rPr>
          <w:color w:val="FF0000"/>
          <w:lang w:val="en-GB"/>
        </w:rPr>
      </w:pPr>
      <w:r>
        <w:rPr>
          <w:lang w:val="en-GB"/>
        </w:rPr>
        <w:t>CNN</w:t>
      </w:r>
      <w:r w:rsidR="004472C7" w:rsidRPr="009503F0">
        <w:rPr>
          <w:lang w:val="en-GB"/>
        </w:rPr>
        <w:t xml:space="preserve"> </w:t>
      </w:r>
      <w:r w:rsidR="004472C7">
        <w:rPr>
          <w:lang w:val="en-GB"/>
        </w:rPr>
        <w:t xml:space="preserve">Modifications </w:t>
      </w:r>
      <w:r w:rsidR="004472C7" w:rsidRPr="009503F0">
        <w:rPr>
          <w:lang w:val="en-GB"/>
        </w:rPr>
        <w:t>for Wall Thickness Estimation</w:t>
      </w:r>
    </w:p>
    <w:p w14:paraId="48C123B9" w14:textId="2BDF0575" w:rsidR="004472C7" w:rsidRDefault="004472C7" w:rsidP="0048607A">
      <w:pPr>
        <w:widowControl w:val="0"/>
        <w:autoSpaceDE w:val="0"/>
        <w:autoSpaceDN w:val="0"/>
        <w:adjustRightInd w:val="0"/>
        <w:spacing w:after="0" w:line="240" w:lineRule="auto"/>
        <w:ind w:firstLine="420"/>
        <w:jc w:val="both"/>
        <w:rPr>
          <w:rFonts w:ascii="Times New Roman" w:hAnsi="Times New Roman" w:cs="Times New Roman"/>
        </w:rPr>
      </w:pPr>
      <w:r>
        <w:rPr>
          <w:rFonts w:ascii="Times New Roman" w:hAnsi="Times New Roman" w:cs="Times New Roman" w:hint="eastAsia"/>
        </w:rPr>
        <w:lastRenderedPageBreak/>
        <w:t xml:space="preserve">The CNN was modified to automatically predict the AWT for any </w:t>
      </w:r>
      <w:r>
        <w:rPr>
          <w:rFonts w:ascii="Times New Roman" w:hAnsi="Times New Roman" w:cs="Times New Roman"/>
        </w:rPr>
        <w:t>given mask of the LA and RA walls</w:t>
      </w:r>
      <w:r>
        <w:rPr>
          <w:rFonts w:ascii="Times New Roman" w:hAnsi="Times New Roman" w:cs="Times New Roman" w:hint="eastAsia"/>
        </w:rPr>
        <w:t xml:space="preserve">. The </w:t>
      </w:r>
      <w:r>
        <w:rPr>
          <w:rFonts w:ascii="Times New Roman" w:hAnsi="Times New Roman" w:cs="Times New Roman"/>
        </w:rPr>
        <w:t xml:space="preserve">ground truth </w:t>
      </w:r>
      <w:r>
        <w:rPr>
          <w:rFonts w:ascii="Times New Roman" w:hAnsi="Times New Roman" w:cs="Times New Roman" w:hint="eastAsia"/>
        </w:rPr>
        <w:t xml:space="preserve">AWT was computed </w:t>
      </w:r>
      <w:r>
        <w:rPr>
          <w:rFonts w:ascii="Times New Roman" w:hAnsi="Times New Roman" w:cs="Times New Roman"/>
        </w:rPr>
        <w:t xml:space="preserve">for every manual </w:t>
      </w:r>
      <w:r w:rsidR="00C547EF">
        <w:rPr>
          <w:rFonts w:ascii="Times New Roman" w:hAnsi="Times New Roman" w:cs="Times New Roman"/>
        </w:rPr>
        <w:t>CE-MRI</w:t>
      </w:r>
      <w:r>
        <w:rPr>
          <w:rFonts w:ascii="Times New Roman" w:hAnsi="Times New Roman" w:cs="Times New Roman"/>
        </w:rPr>
        <w:t xml:space="preserve"> segmentation </w:t>
      </w:r>
      <w:r>
        <w:rPr>
          <w:rFonts w:ascii="Times New Roman" w:hAnsi="Times New Roman" w:cs="Times New Roman" w:hint="eastAsia"/>
        </w:rPr>
        <w:t xml:space="preserve">with </w:t>
      </w:r>
      <w:r>
        <w:rPr>
          <w:rFonts w:ascii="Times New Roman" w:hAnsi="Times New Roman" w:cs="Times New Roman"/>
        </w:rPr>
        <w:t>the</w:t>
      </w:r>
      <w:r>
        <w:rPr>
          <w:rFonts w:ascii="Times New Roman" w:hAnsi="Times New Roman" w:cs="Times New Roman" w:hint="eastAsia"/>
        </w:rPr>
        <w:t xml:space="preserve"> traditional PDEs method to provide </w:t>
      </w:r>
      <w:r>
        <w:rPr>
          <w:rFonts w:ascii="Times New Roman" w:hAnsi="Times New Roman" w:cs="Times New Roman"/>
        </w:rPr>
        <w:t>training</w:t>
      </w:r>
      <w:r>
        <w:rPr>
          <w:rFonts w:ascii="Times New Roman" w:hAnsi="Times New Roman" w:cs="Times New Roman" w:hint="eastAsia"/>
        </w:rPr>
        <w:t xml:space="preserve"> data for the CNN. For this task, the input of the CNN was the binary LA </w:t>
      </w:r>
      <w:r>
        <w:rPr>
          <w:rFonts w:ascii="Times New Roman" w:hAnsi="Times New Roman" w:cs="Times New Roman"/>
        </w:rPr>
        <w:t xml:space="preserve">and RA wall segmentation, and the output was the same LA and RA mask with the pixel values representing the AWT. </w:t>
      </w:r>
      <w:r>
        <w:rPr>
          <w:rFonts w:ascii="Times New Roman" w:hAnsi="Times New Roman" w:cs="Times New Roman" w:hint="eastAsia"/>
        </w:rPr>
        <w:t xml:space="preserve">Computing the AWT using the CNN requires the output to be continuous. The output layer was modified to contain only one feature map with a rectified linear unit (ReLU) to restrict the predictions be </w:t>
      </w:r>
      <w:r>
        <w:rPr>
          <w:rFonts w:ascii="Times New Roman" w:hAnsi="Times New Roman" w:cs="Times New Roman"/>
        </w:rPr>
        <w:t>continuous</w:t>
      </w:r>
      <w:r>
        <w:rPr>
          <w:rFonts w:ascii="Times New Roman" w:hAnsi="Times New Roman" w:cs="Times New Roman" w:hint="eastAsia"/>
        </w:rPr>
        <w:t xml:space="preserve"> and positive. </w:t>
      </w:r>
      <w:r>
        <w:rPr>
          <w:rFonts w:ascii="Times New Roman" w:hAnsi="Times New Roman" w:cs="Times New Roman"/>
        </w:rPr>
        <w:t xml:space="preserve">To accommodate the presence of continuous variables, the loss function was changed to the mean squared error (MSE) between the predicted AWT values and the ground truth AWT values. During the loss calculation, the background pixels were masked to neglect the effect of the high proportion of zero-pixels which would increase the difficulty for convergence. The loss function, </w:t>
      </w:r>
      <w:r w:rsidRPr="00015A0C">
        <w:rPr>
          <w:rFonts w:ascii="Times New Roman" w:hAnsi="Times New Roman" w:cs="Times New Roman"/>
          <w:i/>
        </w:rPr>
        <w:t>L</w:t>
      </w:r>
      <w:r w:rsidRPr="00015A0C">
        <w:rPr>
          <w:rFonts w:ascii="Times New Roman" w:hAnsi="Times New Roman" w:cs="Times New Roman"/>
          <w:i/>
          <w:vertAlign w:val="subscript"/>
        </w:rPr>
        <w:t>MSE</w:t>
      </w:r>
      <w:r>
        <w:rPr>
          <w:rFonts w:ascii="Times New Roman" w:hAnsi="Times New Roman" w:cs="Times New Roman"/>
        </w:rPr>
        <w:t xml:space="preserve">, was formulated as </w:t>
      </w:r>
    </w:p>
    <w:p w14:paraId="25E113BA" w14:textId="1523471C" w:rsidR="00D7797A" w:rsidRDefault="00D7797A" w:rsidP="00D7797A">
      <w:pPr>
        <w:widowControl w:val="0"/>
        <w:autoSpaceDE w:val="0"/>
        <w:autoSpaceDN w:val="0"/>
        <w:adjustRightInd w:val="0"/>
        <w:spacing w:after="0" w:line="240" w:lineRule="auto"/>
        <w:jc w:val="both"/>
        <w:rPr>
          <w:rFonts w:ascii="Times New Roman" w:hAnsi="Times New Roman" w:cs="Times New Roman"/>
        </w:rPr>
      </w:pPr>
    </w:p>
    <w:p w14:paraId="34843D76" w14:textId="2B8A6294" w:rsidR="004472C7" w:rsidRDefault="00434142" w:rsidP="0048607A">
      <w:pPr>
        <w:widowControl w:val="0"/>
        <w:autoSpaceDE w:val="0"/>
        <w:autoSpaceDN w:val="0"/>
        <w:adjustRightInd w:val="0"/>
        <w:spacing w:after="0" w:line="24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MSE</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wall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wall</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wall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wall</m:t>
                        </m:r>
                      </m:sub>
                    </m:sSub>
                  </m:e>
                </m:d>
              </m:e>
              <m:sup>
                <m:r>
                  <w:rPr>
                    <w:rFonts w:ascii="Cambria Math" w:hAnsi="Cambria Math" w:cs="Times New Roman"/>
                  </w:rPr>
                  <m:t>2</m:t>
                </m:r>
              </m:sup>
            </m:sSup>
          </m:e>
        </m:nary>
        <m:r>
          <w:rPr>
            <w:rFonts w:ascii="Cambria Math" w:hAnsi="Cambria Math" w:cs="Times New Roman"/>
          </w:rPr>
          <m:t xml:space="preserve"> </m:t>
        </m:r>
      </m:oMath>
      <w:r w:rsidR="004472C7">
        <w:rPr>
          <w:rFonts w:ascii="Times New Roman" w:hAnsi="Times New Roman" w:cs="Times New Roman"/>
        </w:rPr>
        <w:t xml:space="preserve"> </w:t>
      </w:r>
      <w:r w:rsidR="004472C7">
        <w:rPr>
          <w:rFonts w:ascii="Times New Roman" w:hAnsi="Times New Roman" w:cs="Times New Roman"/>
        </w:rPr>
        <w:tab/>
      </w:r>
      <w:r w:rsidR="004472C7">
        <w:rPr>
          <w:rFonts w:ascii="Times New Roman" w:hAnsi="Times New Roman" w:cs="Times New Roman"/>
        </w:rPr>
        <w:tab/>
      </w:r>
      <w:r w:rsidR="004472C7">
        <w:rPr>
          <w:rFonts w:ascii="Times New Roman" w:hAnsi="Times New Roman" w:cs="Times New Roman"/>
        </w:rPr>
        <w:tab/>
        <w:t>(</w:t>
      </w:r>
      <w:r w:rsidR="003B1CDC">
        <w:rPr>
          <w:rFonts w:ascii="Times New Roman" w:hAnsi="Times New Roman" w:cs="Times New Roman"/>
        </w:rPr>
        <w:t>5</w:t>
      </w:r>
      <w:r w:rsidR="004472C7">
        <w:rPr>
          <w:rFonts w:ascii="Times New Roman" w:hAnsi="Times New Roman" w:cs="Times New Roman"/>
        </w:rPr>
        <w:t>)</w:t>
      </w:r>
    </w:p>
    <w:p w14:paraId="77379F16" w14:textId="77777777" w:rsidR="00D7797A" w:rsidRDefault="00D7797A" w:rsidP="0048607A">
      <w:pPr>
        <w:widowControl w:val="0"/>
        <w:autoSpaceDE w:val="0"/>
        <w:autoSpaceDN w:val="0"/>
        <w:adjustRightInd w:val="0"/>
        <w:spacing w:after="0" w:line="240" w:lineRule="auto"/>
        <w:jc w:val="right"/>
        <w:rPr>
          <w:rFonts w:ascii="Times New Roman" w:hAnsi="Times New Roman" w:cs="Times New Roman"/>
        </w:rPr>
      </w:pPr>
    </w:p>
    <w:p w14:paraId="503695C2" w14:textId="2FB9BA8F" w:rsidR="004472C7" w:rsidRPr="00FD3088" w:rsidRDefault="004472C7" w:rsidP="0048607A">
      <w:pPr>
        <w:widowControl w:val="0"/>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where </w:t>
      </w:r>
      <w:r w:rsidRPr="00626E33">
        <w:rPr>
          <w:rFonts w:ascii="Times New Roman" w:hAnsi="Times New Roman" w:cs="Times New Roman"/>
          <w:i/>
        </w:rPr>
        <w:t>p</w:t>
      </w:r>
      <w:r>
        <w:rPr>
          <w:rFonts w:ascii="Times New Roman" w:hAnsi="Times New Roman" w:cs="Times New Roman"/>
          <w:i/>
          <w:vertAlign w:val="subscript"/>
        </w:rPr>
        <w:t>wall</w:t>
      </w:r>
      <w:r>
        <w:rPr>
          <w:rFonts w:ascii="Times New Roman" w:hAnsi="Times New Roman" w:cs="Times New Roman"/>
        </w:rPr>
        <w:t xml:space="preserve"> and </w:t>
      </w:r>
      <w:r w:rsidRPr="00626E33">
        <w:rPr>
          <w:rFonts w:ascii="Times New Roman" w:hAnsi="Times New Roman" w:cs="Times New Roman"/>
          <w:i/>
        </w:rPr>
        <w:t>g</w:t>
      </w:r>
      <w:r>
        <w:rPr>
          <w:rFonts w:ascii="Times New Roman" w:hAnsi="Times New Roman" w:cs="Times New Roman"/>
          <w:i/>
          <w:vertAlign w:val="subscript"/>
        </w:rPr>
        <w:t>wall</w:t>
      </w:r>
      <w:r>
        <w:rPr>
          <w:rFonts w:ascii="Times New Roman" w:hAnsi="Times New Roman" w:cs="Times New Roman"/>
        </w:rPr>
        <w:t xml:space="preserve"> represent</w:t>
      </w:r>
      <w:r w:rsidR="003B1CDC">
        <w:rPr>
          <w:rFonts w:ascii="Times New Roman" w:hAnsi="Times New Roman" w:cs="Times New Roman"/>
        </w:rPr>
        <w:t>ed</w:t>
      </w:r>
      <w:r>
        <w:rPr>
          <w:rFonts w:ascii="Times New Roman" w:hAnsi="Times New Roman" w:cs="Times New Roman"/>
        </w:rPr>
        <w:t xml:space="preserve"> the atrial wall pixels in the predicted and ground truth 2D AWT maps. All other parameters in the CNN remained the same as </w:t>
      </w:r>
      <w:r w:rsidR="00C175C1">
        <w:rPr>
          <w:rFonts w:ascii="Times New Roman" w:hAnsi="Times New Roman" w:cs="Times New Roman"/>
        </w:rPr>
        <w:t>described in the previous section</w:t>
      </w:r>
      <w:r>
        <w:rPr>
          <w:rFonts w:ascii="Times New Roman" w:hAnsi="Times New Roman" w:cs="Times New Roman"/>
        </w:rPr>
        <w:t>.</w:t>
      </w:r>
    </w:p>
    <w:p w14:paraId="591C0EAA" w14:textId="77777777" w:rsidR="004472C7" w:rsidRPr="00C175C1" w:rsidRDefault="004472C7" w:rsidP="0048607A">
      <w:pPr>
        <w:spacing w:after="0" w:line="240" w:lineRule="auto"/>
        <w:jc w:val="both"/>
        <w:rPr>
          <w:rFonts w:ascii="Times New Roman" w:hAnsi="Times New Roman" w:cs="Times New Roman"/>
          <w:color w:val="FF0000"/>
        </w:rPr>
      </w:pPr>
    </w:p>
    <w:p w14:paraId="246B6BC6" w14:textId="4B7FCA1F" w:rsidR="004472C7" w:rsidRPr="009503F0" w:rsidRDefault="00D253E1" w:rsidP="0048607A">
      <w:pPr>
        <w:pStyle w:val="Heading3"/>
        <w:spacing w:after="0" w:line="240" w:lineRule="auto"/>
        <w:jc w:val="both"/>
        <w:rPr>
          <w:lang w:val="en-GB"/>
        </w:rPr>
      </w:pPr>
      <w:r>
        <w:rPr>
          <w:lang w:val="en-GB"/>
        </w:rPr>
        <w:t>CNN</w:t>
      </w:r>
      <w:r w:rsidRPr="009503F0">
        <w:rPr>
          <w:lang w:val="en-GB"/>
        </w:rPr>
        <w:t xml:space="preserve"> </w:t>
      </w:r>
      <w:r w:rsidR="004472C7">
        <w:rPr>
          <w:lang w:val="en-GB"/>
        </w:rPr>
        <w:t xml:space="preserve">Modifications </w:t>
      </w:r>
      <w:r w:rsidR="004472C7" w:rsidRPr="009503F0">
        <w:rPr>
          <w:lang w:val="en-GB"/>
        </w:rPr>
        <w:t>for Fibrosis Quantification</w:t>
      </w:r>
    </w:p>
    <w:p w14:paraId="69C39392" w14:textId="242F5571" w:rsidR="00C75C65" w:rsidRPr="00FD3088" w:rsidRDefault="004472C7" w:rsidP="00461252">
      <w:pPr>
        <w:widowControl w:val="0"/>
        <w:autoSpaceDE w:val="0"/>
        <w:autoSpaceDN w:val="0"/>
        <w:adjustRightInd w:val="0"/>
        <w:spacing w:after="0" w:line="240" w:lineRule="auto"/>
        <w:ind w:firstLine="420"/>
        <w:jc w:val="both"/>
        <w:rPr>
          <w:rFonts w:ascii="Times New Roman" w:hAnsi="Times New Roman" w:cs="Times New Roman"/>
        </w:rPr>
      </w:pPr>
      <w:r>
        <w:rPr>
          <w:rFonts w:ascii="Times New Roman" w:hAnsi="Times New Roman" w:cs="Times New Roman"/>
        </w:rPr>
        <w:t xml:space="preserve">The CNN was modified to automatically predict the fibrosis directly from the </w:t>
      </w:r>
      <w:r w:rsidR="00C547EF">
        <w:rPr>
          <w:rFonts w:ascii="Times New Roman" w:hAnsi="Times New Roman" w:cs="Times New Roman"/>
        </w:rPr>
        <w:t>CE-MRI</w:t>
      </w:r>
      <w:r>
        <w:rPr>
          <w:rFonts w:ascii="Times New Roman" w:hAnsi="Times New Roman" w:cs="Times New Roman"/>
        </w:rPr>
        <w:t xml:space="preserve">s. The atrial fibrosis was </w:t>
      </w:r>
      <w:r w:rsidR="002409A1">
        <w:rPr>
          <w:rFonts w:ascii="Times New Roman" w:hAnsi="Times New Roman" w:cs="Times New Roman"/>
        </w:rPr>
        <w:t>then</w:t>
      </w:r>
      <w:r>
        <w:rPr>
          <w:rFonts w:ascii="Times New Roman" w:hAnsi="Times New Roman" w:cs="Times New Roman"/>
        </w:rPr>
        <w:t xml:space="preserve"> quantified to measure the 3D distribution and percentage of diseased versus healthy tissue in each patient. This was performed on the bi-atrial </w:t>
      </w:r>
      <w:r w:rsidR="00F22710">
        <w:rPr>
          <w:rFonts w:ascii="Times New Roman" w:hAnsi="Times New Roman" w:cs="Times New Roman"/>
        </w:rPr>
        <w:t>wall</w:t>
      </w:r>
      <w:r>
        <w:rPr>
          <w:rFonts w:ascii="Times New Roman" w:hAnsi="Times New Roman" w:cs="Times New Roman"/>
        </w:rPr>
        <w:t xml:space="preserve"> of the </w:t>
      </w:r>
      <w:r>
        <w:rPr>
          <w:rFonts w:ascii="Times New Roman" w:hAnsi="Times New Roman" w:cs="Times New Roman" w:hint="eastAsia"/>
        </w:rPr>
        <w:t>predicted</w:t>
      </w:r>
      <w:r>
        <w:rPr>
          <w:rFonts w:ascii="Times New Roman" w:hAnsi="Times New Roman" w:cs="Times New Roman"/>
        </w:rPr>
        <w:t xml:space="preserve"> segmentations which defined </w:t>
      </w:r>
      <w:r w:rsidR="002409A1">
        <w:rPr>
          <w:rFonts w:ascii="Times New Roman" w:hAnsi="Times New Roman" w:cs="Times New Roman"/>
        </w:rPr>
        <w:t xml:space="preserve">as </w:t>
      </w:r>
      <w:r>
        <w:rPr>
          <w:rFonts w:ascii="Times New Roman" w:hAnsi="Times New Roman" w:cs="Times New Roman"/>
        </w:rPr>
        <w:t>the LA and RA walls. To allow for the additional labels of LA fibrosis and RA fibrosis, the output of the CNN was modified from its segmentation version to accommodate four output labels</w:t>
      </w:r>
      <w:r w:rsidR="00D77D16">
        <w:rPr>
          <w:rFonts w:ascii="Times New Roman" w:hAnsi="Times New Roman" w:cs="Times New Roman"/>
        </w:rPr>
        <w:t xml:space="preserve"> for the </w:t>
      </w:r>
      <w:r w:rsidR="00D77D16" w:rsidRPr="00D50108">
        <w:rPr>
          <w:rFonts w:ascii="Times New Roman" w:hAnsi="Times New Roman" w:cs="Times New Roman"/>
        </w:rPr>
        <w:t>background, non-fibrotic bi-atrial wall, LA fibrosis, and RA fibrosis</w:t>
      </w:r>
      <w:r w:rsidRPr="00D50108">
        <w:rPr>
          <w:rFonts w:ascii="Times New Roman" w:hAnsi="Times New Roman" w:cs="Times New Roman"/>
        </w:rPr>
        <w:t xml:space="preserve">. The same loss function as in </w:t>
      </w:r>
      <w:r w:rsidR="00D50108" w:rsidRPr="00D50108">
        <w:rPr>
          <w:rFonts w:ascii="Times New Roman" w:hAnsi="Times New Roman" w:cs="Times New Roman"/>
        </w:rPr>
        <w:t>Eq.</w:t>
      </w:r>
      <w:r w:rsidRPr="00D50108">
        <w:rPr>
          <w:rFonts w:ascii="Times New Roman" w:hAnsi="Times New Roman" w:cs="Times New Roman"/>
        </w:rPr>
        <w:t xml:space="preserve"> </w:t>
      </w:r>
      <w:r w:rsidR="00D50108" w:rsidRPr="00D50108">
        <w:rPr>
          <w:rFonts w:ascii="Times New Roman" w:hAnsi="Times New Roman" w:cs="Times New Roman"/>
        </w:rPr>
        <w:t>3</w:t>
      </w:r>
      <w:r w:rsidRPr="00D50108">
        <w:rPr>
          <w:rFonts w:ascii="Times New Roman" w:hAnsi="Times New Roman" w:cs="Times New Roman"/>
        </w:rPr>
        <w:t xml:space="preserve"> wa</w:t>
      </w:r>
      <w:r w:rsidR="00C75C65" w:rsidRPr="00D50108">
        <w:rPr>
          <w:rFonts w:ascii="Times New Roman" w:hAnsi="Times New Roman" w:cs="Times New Roman"/>
        </w:rPr>
        <w:t>s</w:t>
      </w:r>
      <w:r w:rsidR="00C75C65">
        <w:rPr>
          <w:rFonts w:ascii="Times New Roman" w:hAnsi="Times New Roman" w:cs="Times New Roman"/>
        </w:rPr>
        <w:t xml:space="preserve"> used with the new labels. All other parameters in the CNN remained the same as described in the previous section.</w:t>
      </w:r>
    </w:p>
    <w:p w14:paraId="7F4169D4" w14:textId="0D5E83DF" w:rsidR="004472C7" w:rsidRPr="002C2976" w:rsidRDefault="004472C7" w:rsidP="0048607A">
      <w:pPr>
        <w:spacing w:after="0" w:line="240" w:lineRule="auto"/>
        <w:jc w:val="both"/>
        <w:rPr>
          <w:rFonts w:ascii="Times New Roman" w:hAnsi="Times New Roman" w:cs="Times New Roman"/>
          <w:color w:val="FF0000"/>
          <w:lang w:val="en-GB"/>
        </w:rPr>
      </w:pPr>
    </w:p>
    <w:p w14:paraId="0B85E979" w14:textId="77777777" w:rsidR="004472C7" w:rsidRPr="006C041F" w:rsidRDefault="004472C7" w:rsidP="0048607A">
      <w:pPr>
        <w:pStyle w:val="Heading3"/>
        <w:spacing w:after="0" w:line="240" w:lineRule="auto"/>
        <w:jc w:val="both"/>
        <w:rPr>
          <w:lang w:val="en-GB"/>
        </w:rPr>
      </w:pPr>
      <w:r w:rsidRPr="006C041F">
        <w:rPr>
          <w:lang w:val="en-GB"/>
        </w:rPr>
        <w:t>Technical Evaluation Metrics</w:t>
      </w:r>
    </w:p>
    <w:p w14:paraId="2B5A7963" w14:textId="178B5472" w:rsidR="004472C7" w:rsidRPr="00AA429D" w:rsidRDefault="004472C7" w:rsidP="0048607A">
      <w:pPr>
        <w:spacing w:after="0" w:line="240" w:lineRule="auto"/>
        <w:ind w:firstLine="420"/>
        <w:jc w:val="both"/>
        <w:rPr>
          <w:rFonts w:ascii="Times New Roman" w:hAnsi="Times New Roman" w:cs="Times New Roman"/>
        </w:rPr>
      </w:pPr>
      <w:r>
        <w:rPr>
          <w:rFonts w:ascii="Times New Roman" w:hAnsi="Times New Roman" w:cs="Times New Roman"/>
        </w:rPr>
        <w:t>Technical measures for segmentation included the mean squared error (MSE), dice score,</w:t>
      </w:r>
      <w:r w:rsidR="008652BC">
        <w:rPr>
          <w:rFonts w:ascii="Times New Roman" w:hAnsi="Times New Roman" w:cs="Times New Roman"/>
        </w:rPr>
        <w:t xml:space="preserve"> STSD</w:t>
      </w:r>
      <w:r>
        <w:rPr>
          <w:rFonts w:ascii="Times New Roman" w:hAnsi="Times New Roman" w:cs="Times New Roman" w:hint="eastAsia"/>
        </w:rPr>
        <w:t>, sensitivity</w:t>
      </w:r>
      <w:r>
        <w:rPr>
          <w:rFonts w:ascii="Times New Roman" w:hAnsi="Times New Roman" w:cs="Times New Roman"/>
        </w:rPr>
        <w:t xml:space="preserve"> and</w:t>
      </w:r>
      <w:r>
        <w:rPr>
          <w:rFonts w:ascii="Times New Roman" w:hAnsi="Times New Roman" w:cs="Times New Roman" w:hint="eastAsia"/>
        </w:rPr>
        <w:t xml:space="preserve"> specificity</w:t>
      </w:r>
      <w:r>
        <w:rPr>
          <w:rFonts w:ascii="Times New Roman" w:hAnsi="Times New Roman" w:cs="Times New Roman"/>
        </w:rPr>
        <w:t>. The MSE was used to measure the first CNN in the two-stage pipeline, by calculating the accuracy of the location of the center of mass of the atria detected for ROI detection. It was given by</w:t>
      </w:r>
    </w:p>
    <w:p w14:paraId="42383939" w14:textId="77777777" w:rsidR="00300488" w:rsidRDefault="00300488" w:rsidP="0048607A">
      <w:pPr>
        <w:spacing w:after="0" w:line="240" w:lineRule="auto"/>
        <w:ind w:firstLine="202"/>
        <w:jc w:val="right"/>
        <w:rPr>
          <w:rFonts w:ascii="Times New Roman" w:hAnsi="Times New Roman" w:cs="Times New Roman"/>
          <w:color w:val="000000" w:themeColor="text1"/>
          <w:szCs w:val="24"/>
        </w:rPr>
      </w:pPr>
    </w:p>
    <w:p w14:paraId="48EF87CE" w14:textId="3E0C6C64" w:rsidR="004472C7" w:rsidRDefault="004472C7" w:rsidP="0048607A">
      <w:pPr>
        <w:spacing w:after="0" w:line="240" w:lineRule="auto"/>
        <w:ind w:firstLine="202"/>
        <w:jc w:val="right"/>
        <w:rPr>
          <w:rFonts w:ascii="Times New Roman" w:hAnsi="Times New Roman" w:cs="Times New Roman"/>
        </w:rPr>
      </w:pPr>
      <m:oMath>
        <m:r>
          <w:rPr>
            <w:rFonts w:ascii="Cambria Math" w:hAnsi="Cambria Math" w:cs="Times New Roman"/>
            <w:color w:val="000000" w:themeColor="text1"/>
            <w:szCs w:val="24"/>
          </w:rPr>
          <m:t>MSE=</m:t>
        </m:r>
        <m:f>
          <m:fPr>
            <m:ctrlPr>
              <w:rPr>
                <w:rFonts w:ascii="Cambria Math" w:hAnsi="Cambria Math" w:cs="Times New Roman"/>
                <w:i/>
                <w:color w:val="000000" w:themeColor="text1"/>
                <w:szCs w:val="24"/>
              </w:rPr>
            </m:ctrlPr>
          </m:fPr>
          <m:num>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x -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x</m:t>
                            </m:r>
                          </m:e>
                          <m:sup>
                            <m:r>
                              <w:rPr>
                                <w:rFonts w:ascii="Cambria Math" w:hAnsi="Cambria Math" w:cs="Times New Roman"/>
                                <w:color w:val="000000" w:themeColor="text1"/>
                                <w:szCs w:val="24"/>
                              </w:rPr>
                              <m:t>'</m:t>
                            </m:r>
                          </m:sup>
                        </m:sSup>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y -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y</m:t>
                            </m:r>
                          </m:e>
                          <m:sup>
                            <m:r>
                              <w:rPr>
                                <w:rFonts w:ascii="Cambria Math" w:hAnsi="Cambria Math" w:cs="Times New Roman"/>
                                <w:color w:val="000000" w:themeColor="text1"/>
                                <w:szCs w:val="24"/>
                              </w:rPr>
                              <m:t>'</m:t>
                            </m:r>
                          </m:sup>
                        </m:sSup>
                      </m:e>
                    </m:d>
                  </m:e>
                  <m:sup>
                    <m:r>
                      <w:rPr>
                        <w:rFonts w:ascii="Cambria Math" w:hAnsi="Cambria Math" w:cs="Times New Roman"/>
                        <w:color w:val="000000" w:themeColor="text1"/>
                        <w:szCs w:val="24"/>
                      </w:rPr>
                      <m:t>2</m:t>
                    </m:r>
                  </m:sup>
                </m:sSup>
              </m:e>
            </m:d>
          </m:num>
          <m:den>
            <m:r>
              <w:rPr>
                <w:rFonts w:ascii="Cambria Math" w:hAnsi="Cambria Math" w:cs="Times New Roman"/>
                <w:color w:val="000000" w:themeColor="text1"/>
                <w:szCs w:val="24"/>
              </w:rPr>
              <m:t>2</m:t>
            </m:r>
          </m:den>
        </m:f>
        <m:r>
          <w:rPr>
            <w:rFonts w:ascii="Cambria Math" w:hAnsi="Cambria Math" w:cs="Times New Roman"/>
            <w:color w:val="000000" w:themeColor="text1"/>
            <w:szCs w:val="24"/>
          </w:rPr>
          <m:t xml:space="preserve"> </m:t>
        </m:r>
      </m:oMath>
      <w:r w:rsidRPr="008E5613">
        <w:rPr>
          <w:rFonts w:ascii="Times New Roman" w:hAnsi="Times New Roman" w:cs="Times New Roman"/>
          <w:sz w:val="20"/>
        </w:rPr>
        <w:tab/>
      </w:r>
      <w:r w:rsidRPr="008E5613">
        <w:rPr>
          <w:rFonts w:ascii="Times New Roman" w:hAnsi="Times New Roman" w:cs="Times New Roman"/>
          <w:sz w:val="20"/>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BB1B04">
        <w:rPr>
          <w:rFonts w:ascii="Times New Roman" w:hAnsi="Times New Roman" w:cs="Times New Roman"/>
        </w:rPr>
        <w:t>(</w:t>
      </w:r>
      <w:r w:rsidR="006E66F9">
        <w:rPr>
          <w:rFonts w:ascii="Times New Roman" w:hAnsi="Times New Roman" w:cs="Times New Roman"/>
        </w:rPr>
        <w:t>6</w:t>
      </w:r>
      <w:r w:rsidRPr="00BB1B04">
        <w:rPr>
          <w:rFonts w:ascii="Times New Roman" w:hAnsi="Times New Roman" w:cs="Times New Roman"/>
        </w:rPr>
        <w:t>)</w:t>
      </w:r>
    </w:p>
    <w:p w14:paraId="7DAC8D97" w14:textId="77777777" w:rsidR="00ED6C3B" w:rsidRDefault="00ED6C3B" w:rsidP="0048607A">
      <w:pPr>
        <w:spacing w:after="0" w:line="240" w:lineRule="auto"/>
        <w:jc w:val="both"/>
        <w:rPr>
          <w:rFonts w:ascii="Times New Roman" w:hAnsi="Times New Roman" w:cs="Times New Roman"/>
        </w:rPr>
      </w:pPr>
    </w:p>
    <w:p w14:paraId="2839D68F" w14:textId="645A77A3" w:rsidR="004472C7" w:rsidRDefault="004472C7" w:rsidP="0048607A">
      <w:pPr>
        <w:spacing w:after="0" w:line="240" w:lineRule="auto"/>
        <w:jc w:val="both"/>
        <w:rPr>
          <w:rFonts w:ascii="Times New Roman" w:hAnsi="Times New Roman" w:cs="Times New Roman"/>
        </w:rPr>
      </w:pPr>
      <w:r>
        <w:rPr>
          <w:rFonts w:ascii="Times New Roman" w:hAnsi="Times New Roman" w:cs="Times New Roman"/>
        </w:rPr>
        <w:t xml:space="preserve">for the ground truth co-ordinates </w:t>
      </w:r>
      <w:r w:rsidRPr="00EC6D8F">
        <w:rPr>
          <w:rFonts w:ascii="Times New Roman" w:hAnsi="Times New Roman" w:cs="Times New Roman"/>
          <w:i/>
        </w:rPr>
        <w:t>(x, y</w:t>
      </w:r>
      <w:r>
        <w:rPr>
          <w:rFonts w:ascii="Times New Roman" w:hAnsi="Times New Roman" w:cs="Times New Roman"/>
          <w:i/>
        </w:rPr>
        <w:t>)</w:t>
      </w:r>
      <w:r>
        <w:rPr>
          <w:rFonts w:ascii="Times New Roman" w:hAnsi="Times New Roman" w:cs="Times New Roman"/>
        </w:rPr>
        <w:t xml:space="preserve"> and the predicted coordinates </w:t>
      </w:r>
      <w:r w:rsidRPr="00EC6D8F">
        <w:rPr>
          <w:rFonts w:ascii="Times New Roman" w:hAnsi="Times New Roman" w:cs="Times New Roman"/>
          <w:i/>
        </w:rPr>
        <w:t>(x’, y’)</w:t>
      </w:r>
      <w:r>
        <w:rPr>
          <w:rFonts w:ascii="Times New Roman" w:hAnsi="Times New Roman" w:cs="Times New Roman"/>
          <w:i/>
        </w:rPr>
        <w:t xml:space="preserve"> </w:t>
      </w:r>
      <w:r>
        <w:rPr>
          <w:rFonts w:ascii="Times New Roman" w:hAnsi="Times New Roman" w:cs="Times New Roman"/>
        </w:rPr>
        <w:t xml:space="preserve">of the center of mass in each slice of the 2D Cine </w:t>
      </w:r>
      <w:r w:rsidR="00C547EF">
        <w:rPr>
          <w:rFonts w:ascii="Times New Roman" w:hAnsi="Times New Roman" w:cs="Times New Roman"/>
        </w:rPr>
        <w:t>MRI</w:t>
      </w:r>
      <w:r>
        <w:rPr>
          <w:rFonts w:ascii="Times New Roman" w:hAnsi="Times New Roman" w:cs="Times New Roman"/>
        </w:rPr>
        <w:t xml:space="preserve"> and 3D </w:t>
      </w:r>
      <w:r w:rsidR="00C547EF">
        <w:rPr>
          <w:rFonts w:ascii="Times New Roman" w:hAnsi="Times New Roman" w:cs="Times New Roman"/>
        </w:rPr>
        <w:t>CE-MRI</w:t>
      </w:r>
      <w:r>
        <w:rPr>
          <w:rFonts w:ascii="Times New Roman" w:hAnsi="Times New Roman" w:cs="Times New Roman"/>
        </w:rPr>
        <w:t>s. The dice score is the most commonly used metric for evaluating image segmentation accuracy, and was given by</w:t>
      </w:r>
    </w:p>
    <w:p w14:paraId="4DE8F4EE" w14:textId="77777777" w:rsidR="004472C7" w:rsidRDefault="004472C7" w:rsidP="0048607A">
      <w:pPr>
        <w:widowControl w:val="0"/>
        <w:autoSpaceDE w:val="0"/>
        <w:autoSpaceDN w:val="0"/>
        <w:adjustRightInd w:val="0"/>
        <w:spacing w:after="0" w:line="240" w:lineRule="auto"/>
        <w:ind w:firstLine="357"/>
        <w:jc w:val="both"/>
        <w:rPr>
          <w:rFonts w:ascii="Times New Roman" w:hAnsi="Times New Roman" w:cs="Times New Roman"/>
        </w:rPr>
      </w:pPr>
    </w:p>
    <w:p w14:paraId="7D092526" w14:textId="0C4E7A5C" w:rsidR="004472C7" w:rsidRDefault="004472C7" w:rsidP="0048607A">
      <w:pPr>
        <w:widowControl w:val="0"/>
        <w:autoSpaceDE w:val="0"/>
        <w:autoSpaceDN w:val="0"/>
        <w:adjustRightInd w:val="0"/>
        <w:spacing w:after="0" w:line="240" w:lineRule="auto"/>
        <w:ind w:firstLine="357"/>
        <w:jc w:val="right"/>
        <w:rPr>
          <w:rFonts w:ascii="Times New Roman" w:hAnsi="Times New Roman" w:cs="Times New Roman"/>
        </w:rPr>
      </w:pPr>
      <m:oMath>
        <m:r>
          <w:rPr>
            <w:rFonts w:ascii="Cambria Math" w:hAnsi="Cambria Math" w:cs="Times New Roman"/>
          </w:rPr>
          <m:t>DICE(A,B)=</m:t>
        </m:r>
        <m:f>
          <m:fPr>
            <m:ctrlPr>
              <w:rPr>
                <w:rFonts w:ascii="Cambria Math" w:hAnsi="Cambria Math" w:cs="Times New Roman"/>
                <w:i/>
              </w:rPr>
            </m:ctrlPr>
          </m:fPr>
          <m:num>
            <m:r>
              <w:rPr>
                <w:rFonts w:ascii="Cambria Math" w:hAnsi="Cambria Math" w:cs="Times New Roman"/>
              </w:rPr>
              <m:t>2|A ∩ B|</m:t>
            </m:r>
          </m:num>
          <m:den>
            <m:d>
              <m:dPr>
                <m:begChr m:val="|"/>
                <m:endChr m:val="|"/>
                <m:ctrlPr>
                  <w:rPr>
                    <w:rFonts w:ascii="Cambria Math" w:hAnsi="Cambria Math" w:cs="Times New Roman"/>
                    <w:i/>
                  </w:rPr>
                </m:ctrlPr>
              </m:dPr>
              <m:e>
                <m:r>
                  <w:rPr>
                    <w:rFonts w:ascii="Cambria Math" w:hAnsi="Cambria Math" w:cs="Times New Roman"/>
                  </w:rPr>
                  <m:t>A</m:t>
                </m:r>
              </m:e>
            </m:d>
            <m:r>
              <w:rPr>
                <w:rFonts w:ascii="Cambria Math" w:hAnsi="Cambria Math" w:cs="Times New Roman"/>
              </w:rPr>
              <m:t xml:space="preserve"> + |B|</m:t>
            </m:r>
          </m:den>
        </m:f>
      </m:oMath>
      <w:r w:rsidR="00753C9C">
        <w:rPr>
          <w:rFonts w:ascii="Times New Roman" w:hAnsi="Times New Roman" w:cs="Times New Roman"/>
        </w:rPr>
        <w:tab/>
      </w:r>
      <w:r w:rsidR="00753C9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sidR="006E66F9">
        <w:rPr>
          <w:rFonts w:ascii="Times New Roman" w:hAnsi="Times New Roman" w:cs="Times New Roman"/>
        </w:rPr>
        <w:t>7</w:t>
      </w:r>
      <w:r>
        <w:rPr>
          <w:rFonts w:ascii="Times New Roman" w:hAnsi="Times New Roman" w:cs="Times New Roman"/>
        </w:rPr>
        <w:t>)</w:t>
      </w:r>
    </w:p>
    <w:p w14:paraId="0318B308" w14:textId="77777777" w:rsidR="00ED6C3B" w:rsidRDefault="00ED6C3B" w:rsidP="0048607A">
      <w:pPr>
        <w:widowControl w:val="0"/>
        <w:autoSpaceDE w:val="0"/>
        <w:autoSpaceDN w:val="0"/>
        <w:adjustRightInd w:val="0"/>
        <w:spacing w:after="0" w:line="240" w:lineRule="auto"/>
        <w:jc w:val="both"/>
        <w:rPr>
          <w:rFonts w:ascii="Times New Roman" w:hAnsi="Times New Roman" w:cs="Times New Roman"/>
        </w:rPr>
      </w:pPr>
    </w:p>
    <w:p w14:paraId="62E32913" w14:textId="5FC0D0D7" w:rsidR="004472C7" w:rsidRDefault="004472C7" w:rsidP="0048607A">
      <w:pPr>
        <w:widowControl w:val="0"/>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for a prediction mask, </w:t>
      </w:r>
      <w:r w:rsidRPr="00400440">
        <w:rPr>
          <w:rFonts w:ascii="Times New Roman" w:hAnsi="Times New Roman" w:cs="Times New Roman"/>
          <w:i/>
        </w:rPr>
        <w:t>A</w:t>
      </w:r>
      <w:r>
        <w:rPr>
          <w:rFonts w:ascii="Times New Roman" w:hAnsi="Times New Roman" w:cs="Times New Roman"/>
        </w:rPr>
        <w:t xml:space="preserve">, and a ground truth, </w:t>
      </w:r>
      <w:r w:rsidRPr="00400440">
        <w:rPr>
          <w:rFonts w:ascii="Times New Roman" w:hAnsi="Times New Roman" w:cs="Times New Roman"/>
          <w:i/>
        </w:rPr>
        <w:t>B</w:t>
      </w:r>
      <w:r>
        <w:rPr>
          <w:rFonts w:ascii="Times New Roman" w:hAnsi="Times New Roman" w:cs="Times New Roman"/>
        </w:rPr>
        <w:t xml:space="preserve">. The STSD measures the average distance error between the surfaces of the predicted atrial mask, </w:t>
      </w:r>
      <w:r w:rsidRPr="00102D7E">
        <w:rPr>
          <w:rFonts w:ascii="Times New Roman" w:hAnsi="Times New Roman" w:cs="Times New Roman"/>
          <w:i/>
        </w:rPr>
        <w:t>A</w:t>
      </w:r>
      <w:r>
        <w:rPr>
          <w:rFonts w:ascii="Times New Roman" w:hAnsi="Times New Roman" w:cs="Times New Roman"/>
        </w:rPr>
        <w:t xml:space="preserve">, and the ground truth, </w:t>
      </w:r>
      <w:r w:rsidRPr="00102D7E">
        <w:rPr>
          <w:rFonts w:ascii="Times New Roman" w:hAnsi="Times New Roman" w:cs="Times New Roman"/>
          <w:i/>
        </w:rPr>
        <w:t>B</w:t>
      </w:r>
      <w:r>
        <w:rPr>
          <w:rFonts w:ascii="Times New Roman" w:hAnsi="Times New Roman" w:cs="Times New Roman"/>
        </w:rPr>
        <w:t xml:space="preserve">, and was given by </w:t>
      </w:r>
    </w:p>
    <w:p w14:paraId="37FFACF5" w14:textId="77777777" w:rsidR="00ED6C3B" w:rsidRDefault="00ED6C3B" w:rsidP="0048607A">
      <w:pPr>
        <w:widowControl w:val="0"/>
        <w:autoSpaceDE w:val="0"/>
        <w:autoSpaceDN w:val="0"/>
        <w:adjustRightInd w:val="0"/>
        <w:spacing w:after="0" w:line="240" w:lineRule="auto"/>
        <w:jc w:val="right"/>
        <w:rPr>
          <w:rFonts w:ascii="Times New Roman" w:hAnsi="Times New Roman" w:cs="Times New Roman"/>
        </w:rPr>
      </w:pPr>
    </w:p>
    <w:p w14:paraId="3FABAAEC" w14:textId="198D4578" w:rsidR="004472C7" w:rsidRDefault="004472C7" w:rsidP="0048607A">
      <w:pPr>
        <w:widowControl w:val="0"/>
        <w:autoSpaceDE w:val="0"/>
        <w:autoSpaceDN w:val="0"/>
        <w:adjustRightInd w:val="0"/>
        <w:spacing w:after="0" w:line="240" w:lineRule="auto"/>
        <w:jc w:val="right"/>
        <w:rPr>
          <w:rFonts w:ascii="Times New Roman" w:hAnsi="Times New Roman" w:cs="Times New Roman"/>
        </w:rPr>
      </w:pPr>
      <m:oMath>
        <m:r>
          <w:rPr>
            <w:rFonts w:ascii="Cambria Math" w:hAnsi="Cambria Math" w:cs="Times New Roman"/>
          </w:rPr>
          <m:t>STSD</m:t>
        </m:r>
        <m:d>
          <m:dPr>
            <m:ctrlPr>
              <w:rPr>
                <w:rFonts w:ascii="Cambria Math" w:hAnsi="Cambria Math" w:cs="Times New Roman"/>
                <w:i/>
              </w:rPr>
            </m:ctrlPr>
          </m:dPr>
          <m:e>
            <m:r>
              <w:rPr>
                <w:rFonts w:ascii="Cambria Math" w:hAnsi="Cambria Math" w:cs="Times New Roman"/>
              </w:rPr>
              <m:t>A,B</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den>
        </m:f>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p=1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sup>
              <m:e>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e>
                </m:rad>
              </m:e>
            </m:nary>
            <m:r>
              <w:rPr>
                <w:rFonts w:ascii="Cambria Math" w:hAnsi="Cambria Math" w:cs="Times New Roman"/>
              </w:rPr>
              <m:t>+</m:t>
            </m:r>
            <m:nary>
              <m:naryPr>
                <m:chr m:val="∑"/>
                <m:ctrlPr>
                  <w:rPr>
                    <w:rFonts w:ascii="Cambria Math" w:hAnsi="Cambria Math" w:cs="Times New Roman"/>
                    <w:i/>
                  </w:rPr>
                </m:ctrlPr>
              </m:naryPr>
              <m:sub>
                <m:r>
                  <w:rPr>
                    <w:rFonts w:ascii="Cambria Math" w:hAnsi="Cambria Math" w:cs="Times New Roman"/>
                  </w:rPr>
                  <m:t>p'=1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sup>
              <m:e>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e>
                </m:rad>
              </m:e>
            </m:nary>
          </m:e>
        </m:d>
        <m:r>
          <w:rPr>
            <w:rFonts w:ascii="Cambria Math" w:hAnsi="Cambria Math" w:cs="Times New Roman"/>
          </w:rPr>
          <m:t xml:space="preserve"> </m:t>
        </m:r>
      </m:oMath>
      <w:r>
        <w:rPr>
          <w:rFonts w:ascii="Times New Roman" w:hAnsi="Times New Roman" w:cs="Times New Roman"/>
        </w:rPr>
        <w:tab/>
      </w:r>
      <w:r>
        <w:rPr>
          <w:rFonts w:ascii="Times New Roman" w:hAnsi="Times New Roman" w:cs="Times New Roman"/>
        </w:rPr>
        <w:tab/>
        <w:t>(</w:t>
      </w:r>
      <w:r w:rsidR="006E66F9">
        <w:rPr>
          <w:rFonts w:ascii="Times New Roman" w:hAnsi="Times New Roman" w:cs="Times New Roman"/>
        </w:rPr>
        <w:t>8</w:t>
      </w:r>
      <w:r>
        <w:rPr>
          <w:rFonts w:ascii="Times New Roman" w:hAnsi="Times New Roman" w:cs="Times New Roman"/>
        </w:rPr>
        <w:t>)</w:t>
      </w:r>
    </w:p>
    <w:p w14:paraId="628B2BB2" w14:textId="77777777" w:rsidR="00ED6C3B" w:rsidRDefault="00ED6C3B" w:rsidP="0048607A">
      <w:pPr>
        <w:spacing w:after="0" w:line="240" w:lineRule="auto"/>
        <w:jc w:val="both"/>
        <w:rPr>
          <w:rFonts w:ascii="Times New Roman" w:hAnsi="Times New Roman" w:cs="Times New Roman"/>
        </w:rPr>
      </w:pPr>
    </w:p>
    <w:p w14:paraId="6D100147" w14:textId="669AFA8F" w:rsidR="004472C7" w:rsidRDefault="004472C7" w:rsidP="0048607A">
      <w:pPr>
        <w:spacing w:after="0" w:line="240" w:lineRule="auto"/>
        <w:jc w:val="both"/>
        <w:rPr>
          <w:rFonts w:ascii="Times New Roman" w:hAnsi="Times New Roman" w:cs="Times New Roman"/>
        </w:rPr>
      </w:pPr>
      <w:r w:rsidRPr="004367D3">
        <w:rPr>
          <w:rFonts w:ascii="Times New Roman" w:hAnsi="Times New Roman" w:cs="Times New Roman"/>
        </w:rPr>
        <w:t xml:space="preserve">where </w:t>
      </w:r>
      <w:r w:rsidRPr="004367D3">
        <w:rPr>
          <w:rFonts w:ascii="Times New Roman" w:hAnsi="Times New Roman" w:cs="Times New Roman"/>
          <w:i/>
        </w:rPr>
        <w:t>n</w:t>
      </w:r>
      <w:r w:rsidRPr="004367D3">
        <w:rPr>
          <w:rFonts w:ascii="Times New Roman" w:hAnsi="Times New Roman" w:cs="Times New Roman"/>
          <w:i/>
          <w:vertAlign w:val="subscript"/>
        </w:rPr>
        <w:t xml:space="preserve">A </w:t>
      </w:r>
      <w:r w:rsidRPr="004367D3">
        <w:rPr>
          <w:rFonts w:ascii="Times New Roman" w:hAnsi="Times New Roman" w:cs="Times New Roman"/>
        </w:rPr>
        <w:t xml:space="preserve">is the number of pixels in </w:t>
      </w:r>
      <w:r w:rsidRPr="004367D3">
        <w:rPr>
          <w:rFonts w:ascii="Times New Roman" w:hAnsi="Times New Roman" w:cs="Times New Roman"/>
          <w:i/>
        </w:rPr>
        <w:t>A</w:t>
      </w:r>
      <w:r w:rsidRPr="004367D3">
        <w:rPr>
          <w:rFonts w:ascii="Times New Roman" w:hAnsi="Times New Roman" w:cs="Times New Roman"/>
        </w:rPr>
        <w:t xml:space="preserve">, </w:t>
      </w:r>
      <w:r w:rsidRPr="004367D3">
        <w:rPr>
          <w:rFonts w:ascii="Times New Roman" w:hAnsi="Times New Roman" w:cs="Times New Roman"/>
          <w:i/>
        </w:rPr>
        <w:t>n</w:t>
      </w:r>
      <w:r w:rsidRPr="004367D3">
        <w:rPr>
          <w:rFonts w:ascii="Times New Roman" w:hAnsi="Times New Roman" w:cs="Times New Roman"/>
          <w:i/>
          <w:vertAlign w:val="subscript"/>
        </w:rPr>
        <w:t>B</w:t>
      </w:r>
      <w:r w:rsidRPr="004367D3">
        <w:rPr>
          <w:rFonts w:ascii="Times New Roman" w:hAnsi="Times New Roman" w:cs="Times New Roman"/>
        </w:rPr>
        <w:t xml:space="preserve"> is the number of pixels in </w:t>
      </w:r>
      <w:r w:rsidRPr="004367D3">
        <w:rPr>
          <w:rFonts w:ascii="Times New Roman" w:hAnsi="Times New Roman" w:cs="Times New Roman"/>
          <w:i/>
        </w:rPr>
        <w:t>B</w:t>
      </w:r>
      <w:r w:rsidRPr="004367D3">
        <w:rPr>
          <w:rFonts w:ascii="Times New Roman" w:hAnsi="Times New Roman" w:cs="Times New Roman"/>
        </w:rPr>
        <w:t xml:space="preserve">, and </w:t>
      </w:r>
      <w:r w:rsidRPr="004367D3">
        <w:rPr>
          <w:rFonts w:ascii="Times New Roman" w:hAnsi="Times New Roman" w:cs="Times New Roman"/>
          <w:i/>
        </w:rPr>
        <w:t>p</w:t>
      </w:r>
      <w:r w:rsidRPr="004367D3">
        <w:rPr>
          <w:rFonts w:ascii="Times New Roman" w:hAnsi="Times New Roman" w:cs="Times New Roman"/>
        </w:rPr>
        <w:t xml:space="preserve"> and </w:t>
      </w:r>
      <w:r w:rsidRPr="004367D3">
        <w:rPr>
          <w:rFonts w:ascii="Times New Roman" w:hAnsi="Times New Roman" w:cs="Times New Roman"/>
          <w:i/>
        </w:rPr>
        <w:t>p’</w:t>
      </w:r>
      <w:r w:rsidRPr="004367D3">
        <w:rPr>
          <w:rFonts w:ascii="Times New Roman" w:hAnsi="Times New Roman" w:cs="Times New Roman"/>
        </w:rPr>
        <w:t xml:space="preserve"> describe all points in </w:t>
      </w:r>
      <w:r w:rsidRPr="004367D3">
        <w:rPr>
          <w:rFonts w:ascii="Times New Roman" w:hAnsi="Times New Roman" w:cs="Times New Roman"/>
          <w:i/>
        </w:rPr>
        <w:t>A</w:t>
      </w:r>
      <w:r w:rsidRPr="004367D3">
        <w:rPr>
          <w:rFonts w:ascii="Times New Roman" w:hAnsi="Times New Roman" w:cs="Times New Roman"/>
        </w:rPr>
        <w:t xml:space="preserve"> and </w:t>
      </w:r>
      <w:r w:rsidRPr="004367D3">
        <w:rPr>
          <w:rFonts w:ascii="Times New Roman" w:hAnsi="Times New Roman" w:cs="Times New Roman"/>
          <w:i/>
        </w:rPr>
        <w:t>B</w:t>
      </w:r>
      <w:r w:rsidRPr="004367D3">
        <w:rPr>
          <w:rFonts w:ascii="Times New Roman" w:hAnsi="Times New Roman" w:cs="Times New Roman"/>
        </w:rPr>
        <w:t>.</w:t>
      </w:r>
    </w:p>
    <w:p w14:paraId="2B0F5690" w14:textId="09DC41E9" w:rsidR="004472C7" w:rsidRPr="008136FA" w:rsidRDefault="004472C7" w:rsidP="0048607A">
      <w:pPr>
        <w:spacing w:after="0" w:line="240" w:lineRule="auto"/>
        <w:jc w:val="both"/>
        <w:rPr>
          <w:rFonts w:ascii="Times New Roman" w:hAnsi="Times New Roman" w:cs="Times New Roman"/>
        </w:rPr>
      </w:pPr>
      <w:r>
        <w:rPr>
          <w:rFonts w:ascii="Times New Roman" w:hAnsi="Times New Roman" w:cs="Times New Roman"/>
        </w:rPr>
        <w:tab/>
      </w:r>
      <w:r w:rsidR="001408A4">
        <w:rPr>
          <w:rFonts w:ascii="Times New Roman" w:hAnsi="Times New Roman" w:cs="Times New Roman"/>
        </w:rPr>
        <w:t>The t</w:t>
      </w:r>
      <w:r>
        <w:rPr>
          <w:rFonts w:ascii="Times New Roman" w:hAnsi="Times New Roman" w:cs="Times New Roman"/>
        </w:rPr>
        <w:t xml:space="preserve">echnical measure </w:t>
      </w:r>
      <w:r w:rsidR="001408A4">
        <w:rPr>
          <w:rFonts w:ascii="Times New Roman" w:hAnsi="Times New Roman" w:cs="Times New Roman"/>
        </w:rPr>
        <w:t xml:space="preserve">used </w:t>
      </w:r>
      <w:r>
        <w:rPr>
          <w:rFonts w:ascii="Times New Roman" w:hAnsi="Times New Roman" w:cs="Times New Roman"/>
        </w:rPr>
        <w:t xml:space="preserve">for wall thickness estimation </w:t>
      </w:r>
      <w:r w:rsidR="00F022C9">
        <w:rPr>
          <w:rFonts w:ascii="Times New Roman" w:hAnsi="Times New Roman" w:cs="Times New Roman"/>
        </w:rPr>
        <w:t>was</w:t>
      </w:r>
      <w:r>
        <w:rPr>
          <w:rFonts w:ascii="Times New Roman" w:hAnsi="Times New Roman" w:cs="Times New Roman"/>
        </w:rPr>
        <w:t xml:space="preserve"> the ave</w:t>
      </w:r>
      <w:r w:rsidR="0008769A">
        <w:rPr>
          <w:rFonts w:ascii="Times New Roman" w:hAnsi="Times New Roman" w:cs="Times New Roman"/>
        </w:rPr>
        <w:t xml:space="preserve">rage pixel-wise error which </w:t>
      </w:r>
      <w:r>
        <w:rPr>
          <w:rFonts w:ascii="Times New Roman" w:hAnsi="Times New Roman" w:cs="Times New Roman"/>
        </w:rPr>
        <w:t>quantified the error of each predicted wall thickness value with</w:t>
      </w:r>
    </w:p>
    <w:p w14:paraId="1424124E" w14:textId="77777777" w:rsidR="00DD3F9E" w:rsidRDefault="00DD3F9E" w:rsidP="0048607A">
      <w:pPr>
        <w:spacing w:after="0" w:line="240" w:lineRule="auto"/>
        <w:ind w:firstLine="202"/>
        <w:jc w:val="right"/>
        <w:rPr>
          <w:rFonts w:ascii="Times New Roman" w:hAnsi="Times New Roman" w:cs="Times New Roman"/>
          <w:color w:val="000000" w:themeColor="text1"/>
          <w:szCs w:val="24"/>
        </w:rPr>
      </w:pPr>
    </w:p>
    <w:p w14:paraId="06789215" w14:textId="039436E4" w:rsidR="004472C7" w:rsidRDefault="004472C7" w:rsidP="0048607A">
      <w:pPr>
        <w:spacing w:after="0" w:line="240" w:lineRule="auto"/>
        <w:ind w:firstLine="202"/>
        <w:jc w:val="right"/>
        <w:rPr>
          <w:rFonts w:ascii="Times New Roman" w:hAnsi="Times New Roman" w:cs="Times New Roman"/>
        </w:rPr>
      </w:pPr>
      <m:oMath>
        <m:r>
          <w:rPr>
            <w:rFonts w:ascii="Cambria Math" w:hAnsi="Cambria Math" w:cs="Times New Roman"/>
            <w:color w:val="000000" w:themeColor="text1"/>
            <w:szCs w:val="24"/>
          </w:rPr>
          <m:t>Erro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r</m:t>
            </m:r>
          </m:e>
          <m:sub>
            <m:r>
              <w:rPr>
                <w:rFonts w:ascii="Cambria Math" w:hAnsi="Cambria Math" w:cs="Times New Roman"/>
                <w:color w:val="000000" w:themeColor="text1"/>
                <w:szCs w:val="24"/>
              </w:rPr>
              <m:t>pixel-wise</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m</m:t>
            </m:r>
          </m:den>
        </m:f>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r>
              <w:rPr>
                <w:rFonts w:ascii="Cambria Math" w:hAnsi="Cambria Math" w:cs="Times New Roman"/>
                <w:color w:val="000000" w:themeColor="text1"/>
                <w:szCs w:val="24"/>
              </w:rPr>
              <m:t>m</m:t>
            </m:r>
          </m:sup>
          <m:e>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|atria-</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x</m:t>
                </m:r>
              </m:e>
              <m:sub>
                <m:r>
                  <w:rPr>
                    <w:rFonts w:ascii="Cambria Math" w:hAnsi="Cambria Math" w:cs="Times New Roman"/>
                    <w:color w:val="000000" w:themeColor="text1"/>
                    <w:szCs w:val="24"/>
                  </w:rPr>
                  <m:t>i</m:t>
                </m:r>
              </m:sub>
              <m:sup>
                <m:r>
                  <w:rPr>
                    <w:rFonts w:ascii="Cambria Math" w:hAnsi="Cambria Math" w:cs="Times New Roman"/>
                    <w:color w:val="000000" w:themeColor="text1"/>
                    <w:szCs w:val="24"/>
                  </w:rPr>
                  <m:t>'</m:t>
                </m:r>
              </m:sup>
            </m:sSubSup>
            <m:r>
              <w:rPr>
                <w:rFonts w:ascii="Cambria Math" w:hAnsi="Cambria Math" w:cs="Times New Roman"/>
                <w:color w:val="000000" w:themeColor="text1"/>
                <w:szCs w:val="24"/>
              </w:rPr>
              <m:t>|atria|</m:t>
            </m:r>
          </m:e>
        </m:nary>
        <m:r>
          <w:rPr>
            <w:rFonts w:ascii="Cambria Math" w:hAnsi="Cambria Math" w:cs="Times New Roman"/>
            <w:color w:val="000000" w:themeColor="text1"/>
            <w:szCs w:val="24"/>
          </w:rPr>
          <m:t xml:space="preserve">  </m:t>
        </m:r>
      </m:oMath>
      <w:r>
        <w:rPr>
          <w:rFonts w:ascii="Times New Roman" w:hAnsi="Times New Roman" w:cs="Times New Roman"/>
          <w:color w:val="000000" w:themeColor="text1"/>
          <w:szCs w:val="24"/>
        </w:rPr>
        <w:tab/>
      </w:r>
      <w:r>
        <w:rPr>
          <w:rFonts w:ascii="Times New Roman" w:hAnsi="Times New Roman" w:cs="Times New Roman"/>
          <w:color w:val="000000" w:themeColor="text1"/>
          <w:szCs w:val="24"/>
        </w:rPr>
        <w:tab/>
      </w:r>
      <w:r>
        <w:rPr>
          <w:rFonts w:ascii="Times New Roman" w:hAnsi="Times New Roman" w:cs="Times New Roman"/>
          <w:color w:val="000000" w:themeColor="text1"/>
          <w:szCs w:val="24"/>
        </w:rPr>
        <w:tab/>
      </w:r>
      <w:r w:rsidR="006D0957">
        <w:rPr>
          <w:rFonts w:ascii="Times New Roman" w:hAnsi="Times New Roman" w:cs="Times New Roman"/>
          <w:color w:val="000000" w:themeColor="text1"/>
          <w:szCs w:val="24"/>
        </w:rPr>
        <w:tab/>
      </w:r>
      <w:r w:rsidRPr="00BB1B04">
        <w:rPr>
          <w:rFonts w:ascii="Times New Roman" w:hAnsi="Times New Roman" w:cs="Times New Roman"/>
        </w:rPr>
        <w:t>(</w:t>
      </w:r>
      <w:r w:rsidR="006E66F9">
        <w:rPr>
          <w:rFonts w:ascii="Times New Roman" w:hAnsi="Times New Roman" w:cs="Times New Roman"/>
        </w:rPr>
        <w:t>9</w:t>
      </w:r>
      <w:r w:rsidRPr="00BB1B04">
        <w:rPr>
          <w:rFonts w:ascii="Times New Roman" w:hAnsi="Times New Roman" w:cs="Times New Roman"/>
        </w:rPr>
        <w:t>)</w:t>
      </w:r>
    </w:p>
    <w:p w14:paraId="73B49AF2" w14:textId="77777777" w:rsidR="00DD3F9E" w:rsidRDefault="00DD3F9E" w:rsidP="0048607A">
      <w:pPr>
        <w:spacing w:after="0" w:line="240" w:lineRule="auto"/>
        <w:jc w:val="both"/>
        <w:rPr>
          <w:rFonts w:ascii="Times New Roman" w:hAnsi="Times New Roman" w:cs="Times New Roman"/>
        </w:rPr>
      </w:pPr>
    </w:p>
    <w:p w14:paraId="5A88D2D8" w14:textId="46DEFD9F" w:rsidR="004472C7" w:rsidRPr="00CC1B5A" w:rsidRDefault="004472C7" w:rsidP="0048607A">
      <w:pPr>
        <w:spacing w:after="0" w:line="240" w:lineRule="auto"/>
        <w:jc w:val="both"/>
        <w:rPr>
          <w:rFonts w:ascii="Times New Roman" w:hAnsi="Times New Roman" w:cs="Times New Roman"/>
        </w:rPr>
      </w:pPr>
      <w:r>
        <w:rPr>
          <w:rFonts w:ascii="Times New Roman" w:hAnsi="Times New Roman" w:cs="Times New Roman"/>
        </w:rPr>
        <w:t>to show the absolute error of the CNN.</w:t>
      </w:r>
    </w:p>
    <w:p w14:paraId="4E0D908B" w14:textId="475A17DE" w:rsidR="004472C7" w:rsidRDefault="004472C7" w:rsidP="0048607A">
      <w:pPr>
        <w:spacing w:after="0" w:line="240" w:lineRule="auto"/>
        <w:ind w:firstLine="420"/>
        <w:jc w:val="both"/>
        <w:rPr>
          <w:rFonts w:ascii="Times New Roman" w:hAnsi="Times New Roman" w:cs="Times New Roman"/>
        </w:rPr>
      </w:pPr>
      <w:r>
        <w:rPr>
          <w:rFonts w:ascii="Times New Roman" w:hAnsi="Times New Roman" w:cs="Times New Roman"/>
        </w:rPr>
        <w:t>The technical measure used for fibrosis quantification was the Kolmogorov-Smirnov (KS) score</w:t>
      </w:r>
      <w:r w:rsidR="00215E40">
        <w:rPr>
          <w:rFonts w:ascii="Times New Roman" w:hAnsi="Times New Roman" w:cs="Times New Roman"/>
          <w:bCs/>
          <w:lang w:val="en-GB" w:eastAsia="zh-CN"/>
        </w:rPr>
        <w:fldChar w:fldCharType="begin"/>
      </w:r>
      <w:r w:rsidR="00215E40">
        <w:rPr>
          <w:rFonts w:ascii="Times New Roman" w:hAnsi="Times New Roman" w:cs="Times New Roman"/>
          <w:bCs/>
          <w:lang w:val="en-GB" w:eastAsia="zh-CN"/>
        </w:rPr>
        <w:instrText xml:space="preserve"> ADDIN EN.CITE &lt;EndNote&gt;&lt;Cite&gt;&lt;Author&gt;Weiss&lt;/Author&gt;&lt;Year&gt;1978&lt;/Year&gt;&lt;RecNum&gt;53&lt;/RecNum&gt;&lt;DisplayText&gt;&lt;style face="superscript"&gt;25&lt;/style&gt;&lt;/DisplayText&gt;&lt;record&gt;&lt;rec-number&gt;53&lt;/rec-number&gt;&lt;foreign-keys&gt;&lt;key app="EN" db-id="esp9pvwpfez9fmedsto5r9edftzzw22wd5vf" timestamp="1630294551"&gt;53&lt;/key&gt;&lt;/foreign-keys&gt;&lt;ref-type name="Journal Article"&gt;17&lt;/ref-type&gt;&lt;contributors&gt;&lt;authors&gt;&lt;author&gt;Weiss, Marc S&lt;/author&gt;&lt;/authors&gt;&lt;/contributors&gt;&lt;titles&gt;&lt;title&gt;Modification of the Kolmogorov-Smirnov statistic for use with correlated data&lt;/title&gt;&lt;secondary-title&gt;Journal of the American Statistical Association&lt;/secondary-title&gt;&lt;/titles&gt;&lt;periodical&gt;&lt;full-title&gt;Journal of the American Statistical Association&lt;/full-title&gt;&lt;/periodical&gt;&lt;pages&gt;872-875&lt;/pages&gt;&lt;volume&gt;73&lt;/volume&gt;&lt;number&gt;364&lt;/number&gt;&lt;dates&gt;&lt;year&gt;1978&lt;/year&gt;&lt;/dates&gt;&lt;isbn&gt;0162-1459&lt;/isbn&gt;&lt;urls&gt;&lt;/urls&gt;&lt;/record&gt;&lt;/Cite&gt;&lt;/EndNote&gt;</w:instrText>
      </w:r>
      <w:r w:rsidR="00215E40">
        <w:rPr>
          <w:rFonts w:ascii="Times New Roman" w:hAnsi="Times New Roman" w:cs="Times New Roman"/>
          <w:bCs/>
          <w:lang w:val="en-GB" w:eastAsia="zh-CN"/>
        </w:rPr>
        <w:fldChar w:fldCharType="separate"/>
      </w:r>
      <w:r w:rsidR="00215E40" w:rsidRPr="00D96DD1">
        <w:rPr>
          <w:rFonts w:ascii="Times New Roman" w:hAnsi="Times New Roman" w:cs="Times New Roman"/>
          <w:bCs/>
          <w:noProof/>
          <w:vertAlign w:val="superscript"/>
          <w:lang w:val="en-GB" w:eastAsia="zh-CN"/>
        </w:rPr>
        <w:t>25</w:t>
      </w:r>
      <w:r w:rsidR="00215E40">
        <w:rPr>
          <w:rFonts w:ascii="Times New Roman" w:hAnsi="Times New Roman" w:cs="Times New Roman"/>
          <w:bCs/>
          <w:lang w:val="en-GB" w:eastAsia="zh-CN"/>
        </w:rPr>
        <w:fldChar w:fldCharType="end"/>
      </w:r>
      <w:r>
        <w:rPr>
          <w:rFonts w:ascii="Times New Roman" w:hAnsi="Times New Roman" w:cs="Times New Roman"/>
        </w:rPr>
        <w:t xml:space="preserve"> which measures the correlation between the ground truth and predicted spatial distributions of the fibrosis in the LA and RA walls. The KS score was defined as</w:t>
      </w:r>
    </w:p>
    <w:p w14:paraId="796F09CC" w14:textId="77777777" w:rsidR="004472C7" w:rsidRDefault="004472C7" w:rsidP="00DD3F9E">
      <w:pPr>
        <w:spacing w:after="0" w:line="240" w:lineRule="auto"/>
        <w:jc w:val="both"/>
        <w:rPr>
          <w:rFonts w:ascii="Times New Roman" w:hAnsi="Times New Roman" w:cs="Times New Roman"/>
        </w:rPr>
      </w:pPr>
    </w:p>
    <w:p w14:paraId="33D7C721" w14:textId="3A73B284" w:rsidR="004472C7" w:rsidRDefault="004472C7" w:rsidP="0048607A">
      <w:pPr>
        <w:widowControl w:val="0"/>
        <w:autoSpaceDE w:val="0"/>
        <w:autoSpaceDN w:val="0"/>
        <w:adjustRightInd w:val="0"/>
        <w:spacing w:after="0" w:line="240" w:lineRule="auto"/>
        <w:jc w:val="right"/>
        <w:rPr>
          <w:rFonts w:ascii="Times New Roman" w:hAnsi="Times New Roman" w:cs="Times New Roman"/>
        </w:rPr>
      </w:pPr>
      <m:oMath>
        <m:r>
          <w:rPr>
            <w:rFonts w:ascii="Cambria Math" w:hAnsi="Cambria Math" w:cs="Times New Roman"/>
          </w:rPr>
          <m:t>KS=1-Max|</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A</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m:t>
            </m:r>
          </m:sub>
        </m:sSub>
        <m:r>
          <w:rPr>
            <w:rFonts w:ascii="Cambria Math" w:hAnsi="Cambria Math" w:cs="Times New Roman"/>
          </w:rPr>
          <m:t>(x)|</m:t>
        </m:r>
      </m:oMath>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6D0957">
        <w:rPr>
          <w:rFonts w:ascii="Times New Roman" w:hAnsi="Times New Roman" w:cs="Times New Roman"/>
        </w:rPr>
        <w:tab/>
      </w:r>
      <w:r>
        <w:rPr>
          <w:rFonts w:ascii="Times New Roman" w:hAnsi="Times New Roman" w:cs="Times New Roman"/>
        </w:rPr>
        <w:t>(</w:t>
      </w:r>
      <w:r w:rsidR="006E66F9">
        <w:rPr>
          <w:rFonts w:ascii="Times New Roman" w:hAnsi="Times New Roman" w:cs="Times New Roman"/>
        </w:rPr>
        <w:t>10</w:t>
      </w:r>
      <w:r>
        <w:rPr>
          <w:rFonts w:ascii="Times New Roman" w:hAnsi="Times New Roman" w:cs="Times New Roman"/>
        </w:rPr>
        <w:t>)</w:t>
      </w:r>
    </w:p>
    <w:p w14:paraId="5CA87B72" w14:textId="77777777" w:rsidR="00DD3F9E" w:rsidRDefault="00DD3F9E" w:rsidP="0048607A">
      <w:pPr>
        <w:spacing w:after="0" w:line="240" w:lineRule="auto"/>
        <w:jc w:val="both"/>
        <w:rPr>
          <w:rFonts w:ascii="Times New Roman" w:hAnsi="Times New Roman" w:cs="Times New Roman"/>
        </w:rPr>
      </w:pPr>
    </w:p>
    <w:p w14:paraId="77FF05BE" w14:textId="72A91C1D" w:rsidR="004472C7" w:rsidRDefault="004472C7" w:rsidP="0048607A">
      <w:pPr>
        <w:spacing w:after="0" w:line="240" w:lineRule="auto"/>
        <w:jc w:val="both"/>
        <w:rPr>
          <w:rFonts w:ascii="Times New Roman" w:hAnsi="Times New Roman" w:cs="Times New Roman"/>
        </w:rPr>
      </w:pPr>
      <w:r>
        <w:rPr>
          <w:rFonts w:ascii="Times New Roman" w:hAnsi="Times New Roman" w:cs="Times New Roman"/>
        </w:rPr>
        <w:t xml:space="preserve">where </w:t>
      </w:r>
      <w:r w:rsidRPr="009D719C">
        <w:rPr>
          <w:rFonts w:ascii="Times New Roman" w:hAnsi="Times New Roman" w:cs="Times New Roman"/>
          <w:i/>
        </w:rPr>
        <w:t>F</w:t>
      </w:r>
      <w:r w:rsidRPr="009D719C">
        <w:rPr>
          <w:rFonts w:ascii="Times New Roman" w:hAnsi="Times New Roman" w:cs="Times New Roman"/>
          <w:i/>
          <w:vertAlign w:val="subscript"/>
        </w:rPr>
        <w:t>A</w:t>
      </w:r>
      <w:r w:rsidRPr="009D719C">
        <w:rPr>
          <w:rFonts w:ascii="Times New Roman" w:hAnsi="Times New Roman" w:cs="Times New Roman"/>
          <w:i/>
          <w:vertAlign w:val="subscript"/>
        </w:rPr>
        <w:softHyphen/>
      </w:r>
      <w:r w:rsidRPr="009D719C">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and</w:t>
      </w:r>
      <w:r w:rsidRPr="009D719C">
        <w:rPr>
          <w:rFonts w:ascii="Times New Roman" w:hAnsi="Times New Roman" w:cs="Times New Roman"/>
          <w:i/>
        </w:rPr>
        <w:t xml:space="preserve"> F</w:t>
      </w:r>
      <w:r>
        <w:rPr>
          <w:rFonts w:ascii="Times New Roman" w:hAnsi="Times New Roman" w:cs="Times New Roman"/>
          <w:i/>
          <w:vertAlign w:val="subscript"/>
        </w:rPr>
        <w:t>B</w:t>
      </w:r>
      <w:r w:rsidRPr="009D719C">
        <w:rPr>
          <w:rFonts w:ascii="Times New Roman" w:hAnsi="Times New Roman" w:cs="Times New Roman"/>
          <w:i/>
        </w:rPr>
        <w:t>(x</w:t>
      </w:r>
      <w:r>
        <w:rPr>
          <w:rFonts w:ascii="Times New Roman" w:hAnsi="Times New Roman" w:cs="Times New Roman"/>
          <w:i/>
        </w:rPr>
        <w:t xml:space="preserve">) </w:t>
      </w:r>
      <w:r>
        <w:rPr>
          <w:rFonts w:ascii="Times New Roman" w:hAnsi="Times New Roman" w:cs="Times New Roman"/>
        </w:rPr>
        <w:t xml:space="preserve">were the cumulative frequency distributions of the prediction, </w:t>
      </w:r>
      <w:r w:rsidRPr="00683E7F">
        <w:rPr>
          <w:rFonts w:ascii="Times New Roman" w:hAnsi="Times New Roman" w:cs="Times New Roman"/>
          <w:i/>
        </w:rPr>
        <w:t>A</w:t>
      </w:r>
      <w:r>
        <w:rPr>
          <w:rFonts w:ascii="Times New Roman" w:hAnsi="Times New Roman" w:cs="Times New Roman"/>
        </w:rPr>
        <w:t xml:space="preserve">, and ground truth, </w:t>
      </w:r>
      <w:r w:rsidRPr="00683E7F">
        <w:rPr>
          <w:rFonts w:ascii="Times New Roman" w:hAnsi="Times New Roman" w:cs="Times New Roman"/>
          <w:i/>
        </w:rPr>
        <w:t>B</w:t>
      </w:r>
      <w:r>
        <w:rPr>
          <w:rFonts w:ascii="Times New Roman" w:hAnsi="Times New Roman" w:cs="Times New Roman"/>
        </w:rPr>
        <w:t>, LA fibrosis co-ordinates in 3D. The KS score produced values between 0 to 1, where 1 represented the prediction and ground truth containing identical distributions.</w:t>
      </w:r>
    </w:p>
    <w:p w14:paraId="0D8C322D" w14:textId="77777777" w:rsidR="004472C7" w:rsidRPr="002C2976" w:rsidRDefault="004472C7" w:rsidP="0048607A">
      <w:pPr>
        <w:spacing w:after="0" w:line="240" w:lineRule="auto"/>
        <w:jc w:val="both"/>
        <w:rPr>
          <w:rFonts w:ascii="Times New Roman" w:hAnsi="Times New Roman" w:cs="Times New Roman"/>
          <w:color w:val="FF0000"/>
          <w:lang w:val="en-GB"/>
        </w:rPr>
      </w:pPr>
    </w:p>
    <w:p w14:paraId="566DAE68" w14:textId="77777777" w:rsidR="004472C7" w:rsidRPr="00134223" w:rsidRDefault="004472C7" w:rsidP="0048607A">
      <w:pPr>
        <w:pStyle w:val="Heading3"/>
        <w:spacing w:after="0" w:line="240" w:lineRule="auto"/>
        <w:jc w:val="both"/>
        <w:rPr>
          <w:lang w:val="en-GB"/>
        </w:rPr>
      </w:pPr>
      <w:r w:rsidRPr="00134223">
        <w:rPr>
          <w:lang w:val="en-GB"/>
        </w:rPr>
        <w:t>Biological Evaluation Metrics</w:t>
      </w:r>
    </w:p>
    <w:p w14:paraId="2CE4D102" w14:textId="3C637385" w:rsidR="00020634" w:rsidRDefault="004472C7" w:rsidP="00020634">
      <w:pPr>
        <w:widowControl w:val="0"/>
        <w:autoSpaceDE w:val="0"/>
        <w:autoSpaceDN w:val="0"/>
        <w:adjustRightInd w:val="0"/>
        <w:spacing w:after="0" w:line="240" w:lineRule="auto"/>
        <w:ind w:firstLine="420"/>
        <w:jc w:val="both"/>
        <w:rPr>
          <w:rFonts w:ascii="Times New Roman" w:hAnsi="Times New Roman" w:cs="Times New Roman"/>
        </w:rPr>
      </w:pPr>
      <w:r>
        <w:rPr>
          <w:rFonts w:ascii="Times New Roman" w:hAnsi="Times New Roman" w:cs="Times New Roman"/>
        </w:rPr>
        <w:t>Biological measures were also used to validate the clinical usability of the CN</w:t>
      </w:r>
      <w:r w:rsidRPr="00F8632D">
        <w:rPr>
          <w:rFonts w:ascii="Times New Roman" w:hAnsi="Times New Roman" w:cs="Times New Roman"/>
        </w:rPr>
        <w:t xml:space="preserve">N </w:t>
      </w:r>
      <w:r>
        <w:rPr>
          <w:rFonts w:ascii="Times New Roman" w:hAnsi="Times New Roman" w:cs="Times New Roman"/>
        </w:rPr>
        <w:t xml:space="preserve">for segmentation. </w:t>
      </w:r>
      <w:r w:rsidRPr="00F8632D">
        <w:rPr>
          <w:rFonts w:ascii="Times New Roman" w:hAnsi="Times New Roman" w:cs="Times New Roman"/>
        </w:rPr>
        <w:t xml:space="preserve">It included the atrial anterior-posterior diameter error and atrial volume error between the predictions and ground truths which are the two most commonly used clinical biomarkers. </w:t>
      </w:r>
      <w:r w:rsidR="009B506D">
        <w:rPr>
          <w:rFonts w:ascii="Times New Roman" w:hAnsi="Times New Roman" w:cs="Times New Roman"/>
        </w:rPr>
        <w:t>These measures were converted into percentage accuracies for ease of understanding.</w:t>
      </w:r>
      <w:r w:rsidR="00475437">
        <w:rPr>
          <w:rFonts w:ascii="Times New Roman" w:hAnsi="Times New Roman" w:cs="Times New Roman"/>
        </w:rPr>
        <w:t xml:space="preserve"> </w:t>
      </w:r>
      <w:r w:rsidR="006D0957" w:rsidRPr="006E799A">
        <w:rPr>
          <w:rFonts w:ascii="Times New Roman" w:hAnsi="Times New Roman" w:cs="Times New Roman"/>
        </w:rPr>
        <w:t>The atrial diameter</w:t>
      </w:r>
      <w:r w:rsidR="006D0957">
        <w:rPr>
          <w:rFonts w:ascii="Times New Roman" w:hAnsi="Times New Roman" w:cs="Times New Roman"/>
          <w:i/>
        </w:rPr>
        <w:t xml:space="preserve"> </w:t>
      </w:r>
      <w:r w:rsidR="006D0957" w:rsidRPr="00596A50">
        <w:rPr>
          <w:rFonts w:ascii="Times New Roman" w:hAnsi="Times New Roman" w:cs="Times New Roman"/>
        </w:rPr>
        <w:t xml:space="preserve">was </w:t>
      </w:r>
      <w:r w:rsidR="006D0957">
        <w:rPr>
          <w:rFonts w:ascii="Times New Roman" w:hAnsi="Times New Roman" w:cs="Times New Roman"/>
        </w:rPr>
        <w:t xml:space="preserve">calculated by measuring the maximum distance from the anterior to the posterior sides of the atrial chambers in 2D for the cine-MRIs and </w:t>
      </w:r>
      <w:r w:rsidR="002D4C7B">
        <w:rPr>
          <w:rFonts w:ascii="Times New Roman" w:hAnsi="Times New Roman" w:cs="Times New Roman"/>
        </w:rPr>
        <w:t xml:space="preserve">in </w:t>
      </w:r>
      <w:r w:rsidR="006D0957">
        <w:rPr>
          <w:rFonts w:ascii="Times New Roman" w:hAnsi="Times New Roman" w:cs="Times New Roman"/>
        </w:rPr>
        <w:t>3D</w:t>
      </w:r>
      <w:r w:rsidR="002D4C7B">
        <w:rPr>
          <w:rFonts w:ascii="Times New Roman" w:hAnsi="Times New Roman" w:cs="Times New Roman"/>
        </w:rPr>
        <w:t xml:space="preserve"> for the CE-MRIs</w:t>
      </w:r>
      <w:r w:rsidR="006D0957">
        <w:rPr>
          <w:rFonts w:ascii="Times New Roman" w:hAnsi="Times New Roman" w:cs="Times New Roman"/>
        </w:rPr>
        <w:t xml:space="preserve">. </w:t>
      </w:r>
      <w:r w:rsidR="00020634">
        <w:rPr>
          <w:rFonts w:ascii="Times New Roman" w:hAnsi="Times New Roman" w:cs="Times New Roman"/>
        </w:rPr>
        <w:t>The diameter error was then measured as the percentage difference between the LA and RA diameters measured from the predicted and ground truth segmentation masks. The atrial volume was calculated by summing all pixels in the segmentation mask defining the LA and RA chamber cavities. Similar to the diameter, the volume error was measured as a percentage difference between the predicted and ground truth LA and RA volumes.</w:t>
      </w:r>
      <w:r w:rsidR="002D4C7B">
        <w:rPr>
          <w:rFonts w:ascii="Times New Roman" w:hAnsi="Times New Roman" w:cs="Times New Roman"/>
        </w:rPr>
        <w:t xml:space="preserve"> When evaluating the cine-MRIs, the atrial areas were used due to the images being 2D.</w:t>
      </w:r>
    </w:p>
    <w:p w14:paraId="3E7B5375" w14:textId="1DDA7096" w:rsidR="004472C7" w:rsidRDefault="00020634" w:rsidP="00020634">
      <w:pPr>
        <w:widowControl w:val="0"/>
        <w:autoSpaceDE w:val="0"/>
        <w:autoSpaceDN w:val="0"/>
        <w:adjustRightInd w:val="0"/>
        <w:spacing w:after="0" w:line="240" w:lineRule="auto"/>
        <w:ind w:firstLine="420"/>
        <w:jc w:val="both"/>
        <w:rPr>
          <w:rFonts w:ascii="Times New Roman" w:hAnsi="Times New Roman" w:cs="Times New Roman"/>
        </w:rPr>
      </w:pPr>
      <w:r>
        <w:rPr>
          <w:rFonts w:ascii="Times New Roman" w:hAnsi="Times New Roman" w:cs="Times New Roman"/>
        </w:rPr>
        <w:t xml:space="preserve">The biological measure used for wall thickness estimation was the percentage difference </w:t>
      </w:r>
      <w:r>
        <w:rPr>
          <w:rFonts w:ascii="Times New Roman" w:hAnsi="Times New Roman" w:cs="Times New Roman"/>
        </w:rPr>
        <w:lastRenderedPageBreak/>
        <w:t xml:space="preserve">between the mean LA and RA wall thicknesses of the predicted and ground truth maps. Lastly, the fibrosis error was measured as the difference between the fibrotic percentage </w:t>
      </w:r>
      <w:r w:rsidR="00F459D1">
        <w:rPr>
          <w:rFonts w:ascii="Times New Roman" w:hAnsi="Times New Roman" w:cs="Times New Roman"/>
        </w:rPr>
        <w:t>as a proportion of the</w:t>
      </w:r>
      <w:r>
        <w:rPr>
          <w:rFonts w:ascii="Times New Roman" w:hAnsi="Times New Roman" w:cs="Times New Roman"/>
        </w:rPr>
        <w:t xml:space="preserve"> LA and RA wall pixels </w:t>
      </w:r>
      <w:r w:rsidR="002D4C7B">
        <w:rPr>
          <w:rFonts w:ascii="Times New Roman" w:hAnsi="Times New Roman" w:cs="Times New Roman"/>
        </w:rPr>
        <w:t>in</w:t>
      </w:r>
      <w:r>
        <w:rPr>
          <w:rFonts w:ascii="Times New Roman" w:hAnsi="Times New Roman" w:cs="Times New Roman"/>
        </w:rPr>
        <w:t xml:space="preserve"> the predictions and ground truths.</w:t>
      </w:r>
    </w:p>
    <w:p w14:paraId="2A157F47" w14:textId="77777777" w:rsidR="009D74BB" w:rsidRDefault="009D74BB" w:rsidP="0048607A">
      <w:pPr>
        <w:spacing w:after="0" w:line="240" w:lineRule="auto"/>
        <w:jc w:val="both"/>
        <w:rPr>
          <w:rFonts w:ascii="Times New Roman" w:hAnsi="Times New Roman" w:cs="Times New Roman"/>
          <w:b/>
          <w:bCs/>
          <w:sz w:val="28"/>
          <w:szCs w:val="28"/>
          <w:lang w:val="en-GB"/>
        </w:rPr>
      </w:pPr>
      <w:r>
        <w:rPr>
          <w:rFonts w:ascii="Times New Roman" w:hAnsi="Times New Roman" w:cs="Times New Roman"/>
          <w:b/>
          <w:bCs/>
          <w:sz w:val="28"/>
          <w:szCs w:val="28"/>
          <w:lang w:val="en-GB"/>
        </w:rPr>
        <w:br w:type="page"/>
      </w:r>
    </w:p>
    <w:p w14:paraId="2A157F48" w14:textId="77777777" w:rsidR="00842FC2" w:rsidRPr="009D74BB" w:rsidRDefault="00842FC2" w:rsidP="0048607A">
      <w:pPr>
        <w:pBdr>
          <w:bottom w:val="single" w:sz="6" w:space="1" w:color="auto"/>
        </w:pBdr>
        <w:spacing w:after="0" w:line="240" w:lineRule="auto"/>
        <w:jc w:val="both"/>
        <w:rPr>
          <w:rFonts w:ascii="Times New Roman" w:hAnsi="Times New Roman" w:cs="Times New Roman"/>
          <w:b/>
          <w:bCs/>
          <w:sz w:val="28"/>
          <w:szCs w:val="28"/>
          <w:lang w:val="en-GB"/>
        </w:rPr>
      </w:pPr>
      <w:r w:rsidRPr="009D74BB">
        <w:rPr>
          <w:rFonts w:ascii="Times New Roman" w:hAnsi="Times New Roman" w:cs="Times New Roman"/>
          <w:b/>
          <w:bCs/>
          <w:sz w:val="28"/>
          <w:szCs w:val="28"/>
          <w:lang w:val="en-GB"/>
        </w:rPr>
        <w:lastRenderedPageBreak/>
        <w:t>Data Availability</w:t>
      </w:r>
    </w:p>
    <w:p w14:paraId="2A157F49" w14:textId="600FCACA" w:rsidR="00842FC2" w:rsidRPr="009C1012" w:rsidRDefault="009C1012" w:rsidP="0048607A">
      <w:pPr>
        <w:spacing w:after="0" w:line="240" w:lineRule="auto"/>
        <w:jc w:val="both"/>
        <w:rPr>
          <w:rFonts w:ascii="Times New Roman" w:hAnsi="Times New Roman" w:cs="Times New Roman"/>
          <w:lang w:val="en-GB"/>
        </w:rPr>
      </w:pPr>
      <w:r>
        <w:rPr>
          <w:rFonts w:ascii="Times New Roman" w:hAnsi="Times New Roman" w:cs="Times New Roman"/>
          <w:lang w:val="en-GB"/>
        </w:rPr>
        <w:t xml:space="preserve">The </w:t>
      </w:r>
      <w:r w:rsidR="00C547EF">
        <w:rPr>
          <w:rFonts w:ascii="Times New Roman" w:hAnsi="Times New Roman" w:cs="Times New Roman"/>
          <w:lang w:val="en-GB"/>
        </w:rPr>
        <w:t>CE-MRI</w:t>
      </w:r>
      <w:r>
        <w:rPr>
          <w:rFonts w:ascii="Times New Roman" w:hAnsi="Times New Roman" w:cs="Times New Roman"/>
          <w:lang w:val="en-GB"/>
        </w:rPr>
        <w:t xml:space="preserve"> data is openly accessible on </w:t>
      </w:r>
      <w:r w:rsidR="002409B8" w:rsidRPr="002409B8">
        <w:rPr>
          <w:rFonts w:ascii="Times New Roman" w:hAnsi="Times New Roman" w:cs="Times New Roman"/>
          <w:lang w:val="en-GB"/>
        </w:rPr>
        <w:t>https://atriaseg2018.cardiacatlas.org/</w:t>
      </w:r>
      <w:r w:rsidR="002409B8">
        <w:rPr>
          <w:rFonts w:ascii="Times New Roman" w:hAnsi="Times New Roman" w:cs="Times New Roman"/>
          <w:lang w:val="en-GB"/>
        </w:rPr>
        <w:t>.</w:t>
      </w:r>
    </w:p>
    <w:p w14:paraId="2A157F4A" w14:textId="77777777" w:rsidR="00B846A3" w:rsidRPr="009D74BB" w:rsidRDefault="00B846A3" w:rsidP="0048607A">
      <w:pPr>
        <w:spacing w:after="0" w:line="240" w:lineRule="auto"/>
        <w:jc w:val="both"/>
        <w:rPr>
          <w:rFonts w:ascii="Times New Roman" w:hAnsi="Times New Roman" w:cs="Times New Roman"/>
          <w:lang w:val="en-GB"/>
        </w:rPr>
      </w:pPr>
    </w:p>
    <w:p w14:paraId="2A157F4B" w14:textId="77777777" w:rsidR="00842FC2" w:rsidRPr="009D74BB" w:rsidRDefault="00842FC2" w:rsidP="0048607A">
      <w:pPr>
        <w:pBdr>
          <w:bottom w:val="single" w:sz="6" w:space="0" w:color="auto"/>
        </w:pBdr>
        <w:spacing w:after="0" w:line="240" w:lineRule="auto"/>
        <w:jc w:val="both"/>
        <w:rPr>
          <w:rFonts w:ascii="Times New Roman" w:hAnsi="Times New Roman" w:cs="Times New Roman"/>
          <w:b/>
          <w:bCs/>
          <w:sz w:val="28"/>
          <w:szCs w:val="28"/>
          <w:lang w:val="en-GB"/>
        </w:rPr>
      </w:pPr>
      <w:r w:rsidRPr="009D74BB">
        <w:rPr>
          <w:rFonts w:ascii="Times New Roman" w:hAnsi="Times New Roman" w:cs="Times New Roman"/>
          <w:b/>
          <w:bCs/>
          <w:sz w:val="28"/>
          <w:szCs w:val="28"/>
          <w:lang w:val="en-GB"/>
        </w:rPr>
        <w:t>Code Availability</w:t>
      </w:r>
    </w:p>
    <w:p w14:paraId="2A157F4D" w14:textId="0E8B2A96" w:rsidR="00842FC2" w:rsidRPr="00D07498" w:rsidRDefault="007B66E2" w:rsidP="0048607A">
      <w:pPr>
        <w:spacing w:after="0" w:line="240" w:lineRule="auto"/>
        <w:jc w:val="both"/>
        <w:rPr>
          <w:rFonts w:ascii="Times New Roman" w:hAnsi="Times New Roman" w:cs="Times New Roman"/>
          <w:lang w:val="en-GB"/>
        </w:rPr>
      </w:pPr>
      <w:r w:rsidRPr="00D07498">
        <w:rPr>
          <w:rFonts w:ascii="Times New Roman" w:hAnsi="Times New Roman" w:cs="Times New Roman"/>
          <w:lang w:val="en-GB"/>
        </w:rPr>
        <w:t xml:space="preserve">Full implementation of the convolutional neural network used </w:t>
      </w:r>
      <w:r w:rsidR="00B50DF2">
        <w:rPr>
          <w:rFonts w:ascii="Times New Roman" w:hAnsi="Times New Roman" w:cs="Times New Roman"/>
          <w:lang w:val="en-GB"/>
        </w:rPr>
        <w:t>will be provided once the paper is published</w:t>
      </w:r>
      <w:r w:rsidR="00730E9F">
        <w:rPr>
          <w:rFonts w:ascii="Times New Roman" w:hAnsi="Times New Roman" w:cs="Times New Roman"/>
          <w:lang w:val="en-GB"/>
        </w:rPr>
        <w:t>.</w:t>
      </w:r>
    </w:p>
    <w:p w14:paraId="66DACAD9" w14:textId="77777777" w:rsidR="00BD0C1E" w:rsidRPr="00BD0C1E" w:rsidRDefault="00BD0C1E" w:rsidP="0048607A">
      <w:pPr>
        <w:spacing w:after="0" w:line="240" w:lineRule="auto"/>
        <w:jc w:val="both"/>
        <w:rPr>
          <w:rFonts w:ascii="Times New Roman" w:hAnsi="Times New Roman" w:cs="Times New Roman"/>
          <w:lang w:val="en-GB"/>
        </w:rPr>
      </w:pPr>
    </w:p>
    <w:p w14:paraId="2A157F4E" w14:textId="77777777" w:rsidR="00842FC2" w:rsidRPr="009D74BB" w:rsidRDefault="00842FC2" w:rsidP="0048607A">
      <w:pPr>
        <w:pBdr>
          <w:bottom w:val="single" w:sz="6" w:space="1" w:color="auto"/>
        </w:pBdr>
        <w:spacing w:after="0" w:line="240" w:lineRule="auto"/>
        <w:jc w:val="both"/>
        <w:rPr>
          <w:rFonts w:ascii="Times New Roman" w:hAnsi="Times New Roman" w:cs="Times New Roman"/>
          <w:b/>
          <w:bCs/>
          <w:sz w:val="28"/>
          <w:szCs w:val="28"/>
          <w:lang w:val="en-GB" w:eastAsia="zh-CN"/>
        </w:rPr>
      </w:pPr>
      <w:r w:rsidRPr="009D74BB">
        <w:rPr>
          <w:rFonts w:ascii="Times New Roman" w:hAnsi="Times New Roman" w:cs="Times New Roman"/>
          <w:b/>
          <w:bCs/>
          <w:sz w:val="28"/>
          <w:szCs w:val="28"/>
          <w:lang w:val="en-GB"/>
        </w:rPr>
        <w:t>Refere</w:t>
      </w:r>
      <w:sdt>
        <w:sdtPr>
          <w:rPr>
            <w:rFonts w:ascii="Times New Roman" w:hAnsi="Times New Roman" w:cs="Times New Roman"/>
            <w:b/>
            <w:bCs/>
            <w:sz w:val="28"/>
            <w:szCs w:val="28"/>
            <w:lang w:val="en-GB"/>
          </w:rPr>
          <w:tag w:val="goog_rdk_0"/>
          <w:id w:val="-824433075"/>
        </w:sdtPr>
        <w:sdtEndPr/>
        <w:sdtContent/>
      </w:sdt>
      <w:r w:rsidRPr="009D74BB">
        <w:rPr>
          <w:rFonts w:ascii="Times New Roman" w:hAnsi="Times New Roman" w:cs="Times New Roman"/>
          <w:b/>
          <w:bCs/>
          <w:sz w:val="28"/>
          <w:szCs w:val="28"/>
          <w:lang w:val="en-GB"/>
        </w:rPr>
        <w:t>nces</w:t>
      </w:r>
    </w:p>
    <w:p w14:paraId="43044452" w14:textId="77777777" w:rsidR="00803023" w:rsidRDefault="00803023" w:rsidP="00803023">
      <w:pPr>
        <w:pStyle w:val="EndNoteBibliography"/>
        <w:spacing w:after="0"/>
        <w:ind w:left="720" w:hanging="720"/>
        <w:rPr>
          <w:rFonts w:ascii="Times New Roman" w:hAnsi="Times New Roman" w:cs="Times New Roman"/>
        </w:rPr>
      </w:pPr>
    </w:p>
    <w:p w14:paraId="55B43E1F" w14:textId="60128EFC"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w:t>
      </w:r>
      <w:r w:rsidRPr="00803023">
        <w:rPr>
          <w:rFonts w:ascii="Times New Roman" w:hAnsi="Times New Roman" w:cs="Times New Roman"/>
        </w:rPr>
        <w:tab/>
        <w:t xml:space="preserve">Nabel, E.G. Cardiovascular disease. </w:t>
      </w:r>
      <w:r w:rsidRPr="00803023">
        <w:rPr>
          <w:rFonts w:ascii="Times New Roman" w:hAnsi="Times New Roman" w:cs="Times New Roman"/>
          <w:i/>
        </w:rPr>
        <w:t>New England Journal of Medicine</w:t>
      </w:r>
      <w:r w:rsidRPr="00803023">
        <w:rPr>
          <w:rFonts w:ascii="Times New Roman" w:hAnsi="Times New Roman" w:cs="Times New Roman"/>
        </w:rPr>
        <w:t xml:space="preserve"> </w:t>
      </w:r>
      <w:r w:rsidRPr="00803023">
        <w:rPr>
          <w:rFonts w:ascii="Times New Roman" w:hAnsi="Times New Roman" w:cs="Times New Roman"/>
          <w:b/>
        </w:rPr>
        <w:t>349</w:t>
      </w:r>
      <w:r w:rsidRPr="00803023">
        <w:rPr>
          <w:rFonts w:ascii="Times New Roman" w:hAnsi="Times New Roman" w:cs="Times New Roman"/>
        </w:rPr>
        <w:t>, 60-72 (2003).</w:t>
      </w:r>
    </w:p>
    <w:p w14:paraId="7EC0155B"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w:t>
      </w:r>
      <w:r w:rsidRPr="00803023">
        <w:rPr>
          <w:rFonts w:ascii="Times New Roman" w:hAnsi="Times New Roman" w:cs="Times New Roman"/>
        </w:rPr>
        <w:tab/>
        <w:t xml:space="preserve">Medrano-Gracia, P., Cowan, B.R., Suinesiaputra, A. &amp; Young, A.A. Challenges of cardiac image analysis in large-scale population-based studies. </w:t>
      </w:r>
      <w:r w:rsidRPr="00803023">
        <w:rPr>
          <w:rFonts w:ascii="Times New Roman" w:hAnsi="Times New Roman" w:cs="Times New Roman"/>
          <w:i/>
        </w:rPr>
        <w:t>Current cardiology reports</w:t>
      </w:r>
      <w:r w:rsidRPr="00803023">
        <w:rPr>
          <w:rFonts w:ascii="Times New Roman" w:hAnsi="Times New Roman" w:cs="Times New Roman"/>
        </w:rPr>
        <w:t xml:space="preserve"> </w:t>
      </w:r>
      <w:r w:rsidRPr="00803023">
        <w:rPr>
          <w:rFonts w:ascii="Times New Roman" w:hAnsi="Times New Roman" w:cs="Times New Roman"/>
          <w:b/>
        </w:rPr>
        <w:t>17</w:t>
      </w:r>
      <w:r w:rsidRPr="00803023">
        <w:rPr>
          <w:rFonts w:ascii="Times New Roman" w:hAnsi="Times New Roman" w:cs="Times New Roman"/>
        </w:rPr>
        <w:t>, 9 (2015).</w:t>
      </w:r>
    </w:p>
    <w:p w14:paraId="2A004C0E"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w:t>
      </w:r>
      <w:r w:rsidRPr="00803023">
        <w:rPr>
          <w:rFonts w:ascii="Times New Roman" w:hAnsi="Times New Roman" w:cs="Times New Roman"/>
        </w:rPr>
        <w:tab/>
        <w:t>Oakes, R.S.</w:t>
      </w:r>
      <w:r w:rsidRPr="00803023">
        <w:rPr>
          <w:rFonts w:ascii="Times New Roman" w:hAnsi="Times New Roman" w:cs="Times New Roman"/>
          <w:i/>
        </w:rPr>
        <w:t>, et al.</w:t>
      </w:r>
      <w:r w:rsidRPr="00803023">
        <w:rPr>
          <w:rFonts w:ascii="Times New Roman" w:hAnsi="Times New Roman" w:cs="Times New Roman"/>
        </w:rPr>
        <w:t xml:space="preserve"> Detection and quantification of left atrial structural remodeling with delayed-enhancement magnetic resonance imaging in patients with atrial fibrillation. </w:t>
      </w:r>
      <w:r w:rsidRPr="00803023">
        <w:rPr>
          <w:rFonts w:ascii="Times New Roman" w:hAnsi="Times New Roman" w:cs="Times New Roman"/>
          <w:i/>
        </w:rPr>
        <w:t>Circulation</w:t>
      </w:r>
      <w:r w:rsidRPr="00803023">
        <w:rPr>
          <w:rFonts w:ascii="Times New Roman" w:hAnsi="Times New Roman" w:cs="Times New Roman"/>
        </w:rPr>
        <w:t xml:space="preserve"> </w:t>
      </w:r>
      <w:r w:rsidRPr="00803023">
        <w:rPr>
          <w:rFonts w:ascii="Times New Roman" w:hAnsi="Times New Roman" w:cs="Times New Roman"/>
          <w:b/>
        </w:rPr>
        <w:t>119</w:t>
      </w:r>
      <w:r w:rsidRPr="00803023">
        <w:rPr>
          <w:rFonts w:ascii="Times New Roman" w:hAnsi="Times New Roman" w:cs="Times New Roman"/>
        </w:rPr>
        <w:t>, 1758-1767 (2009).</w:t>
      </w:r>
    </w:p>
    <w:p w14:paraId="687282A2"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4.</w:t>
      </w:r>
      <w:r w:rsidRPr="00803023">
        <w:rPr>
          <w:rFonts w:ascii="Times New Roman" w:hAnsi="Times New Roman" w:cs="Times New Roman"/>
        </w:rPr>
        <w:tab/>
        <w:t>Csepe, T.A.</w:t>
      </w:r>
      <w:r w:rsidRPr="00803023">
        <w:rPr>
          <w:rFonts w:ascii="Times New Roman" w:hAnsi="Times New Roman" w:cs="Times New Roman"/>
          <w:i/>
        </w:rPr>
        <w:t>, et al.</w:t>
      </w:r>
      <w:r w:rsidRPr="00803023">
        <w:rPr>
          <w:rFonts w:ascii="Times New Roman" w:hAnsi="Times New Roman" w:cs="Times New Roman"/>
        </w:rPr>
        <w:t xml:space="preserve"> Novel application of 3D contrast-enhanced CMR to define fibrotic structure of the human sinoatrial node in vivo. </w:t>
      </w:r>
      <w:r w:rsidRPr="00803023">
        <w:rPr>
          <w:rFonts w:ascii="Times New Roman" w:hAnsi="Times New Roman" w:cs="Times New Roman"/>
          <w:i/>
        </w:rPr>
        <w:t>European Heart Journal-Cardiovascular Imaging</w:t>
      </w:r>
      <w:r w:rsidRPr="00803023">
        <w:rPr>
          <w:rFonts w:ascii="Times New Roman" w:hAnsi="Times New Roman" w:cs="Times New Roman"/>
        </w:rPr>
        <w:t>, jew304 (2017).</w:t>
      </w:r>
    </w:p>
    <w:p w14:paraId="0C0A80FC"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5.</w:t>
      </w:r>
      <w:r w:rsidRPr="00803023">
        <w:rPr>
          <w:rFonts w:ascii="Times New Roman" w:hAnsi="Times New Roman" w:cs="Times New Roman"/>
        </w:rPr>
        <w:tab/>
        <w:t xml:space="preserve">Karamitsos, T.D., Francis, J.M., Myerson, S., Selvanayagam, J.B. &amp; Neubauer, S. The role of cardiovascular magnetic resonance imaging in heart failure. </w:t>
      </w:r>
      <w:r w:rsidRPr="00803023">
        <w:rPr>
          <w:rFonts w:ascii="Times New Roman" w:hAnsi="Times New Roman" w:cs="Times New Roman"/>
          <w:i/>
        </w:rPr>
        <w:t>Journal of the American College of Cardiology</w:t>
      </w:r>
      <w:r w:rsidRPr="00803023">
        <w:rPr>
          <w:rFonts w:ascii="Times New Roman" w:hAnsi="Times New Roman" w:cs="Times New Roman"/>
        </w:rPr>
        <w:t xml:space="preserve"> </w:t>
      </w:r>
      <w:r w:rsidRPr="00803023">
        <w:rPr>
          <w:rFonts w:ascii="Times New Roman" w:hAnsi="Times New Roman" w:cs="Times New Roman"/>
          <w:b/>
        </w:rPr>
        <w:t>54</w:t>
      </w:r>
      <w:r w:rsidRPr="00803023">
        <w:rPr>
          <w:rFonts w:ascii="Times New Roman" w:hAnsi="Times New Roman" w:cs="Times New Roman"/>
        </w:rPr>
        <w:t>, 1407-1424 (2009).</w:t>
      </w:r>
    </w:p>
    <w:p w14:paraId="0A02E7E4"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6.</w:t>
      </w:r>
      <w:r w:rsidRPr="00803023">
        <w:rPr>
          <w:rFonts w:ascii="Times New Roman" w:hAnsi="Times New Roman" w:cs="Times New Roman"/>
        </w:rPr>
        <w:tab/>
        <w:t>Tsang, T.S.</w:t>
      </w:r>
      <w:r w:rsidRPr="00803023">
        <w:rPr>
          <w:rFonts w:ascii="Times New Roman" w:hAnsi="Times New Roman" w:cs="Times New Roman"/>
          <w:i/>
        </w:rPr>
        <w:t>, et al.</w:t>
      </w:r>
      <w:r w:rsidRPr="00803023">
        <w:rPr>
          <w:rFonts w:ascii="Times New Roman" w:hAnsi="Times New Roman" w:cs="Times New Roman"/>
        </w:rPr>
        <w:t xml:space="preserve"> Left atrial volume: important risk marker of incident atrial fibrillation in 1655 older men and women. in </w:t>
      </w:r>
      <w:r w:rsidRPr="00803023">
        <w:rPr>
          <w:rFonts w:ascii="Times New Roman" w:hAnsi="Times New Roman" w:cs="Times New Roman"/>
          <w:i/>
        </w:rPr>
        <w:t>Mayo Clinic Proceedings</w:t>
      </w:r>
      <w:r w:rsidRPr="00803023">
        <w:rPr>
          <w:rFonts w:ascii="Times New Roman" w:hAnsi="Times New Roman" w:cs="Times New Roman"/>
        </w:rPr>
        <w:t>, Vol. 76 467-475 (Elsevier, 2001).</w:t>
      </w:r>
    </w:p>
    <w:p w14:paraId="2C86CCFA"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7.</w:t>
      </w:r>
      <w:r w:rsidRPr="00803023">
        <w:rPr>
          <w:rFonts w:ascii="Times New Roman" w:hAnsi="Times New Roman" w:cs="Times New Roman"/>
        </w:rPr>
        <w:tab/>
        <w:t>Bishop, M.</w:t>
      </w:r>
      <w:r w:rsidRPr="00803023">
        <w:rPr>
          <w:rFonts w:ascii="Times New Roman" w:hAnsi="Times New Roman" w:cs="Times New Roman"/>
          <w:i/>
        </w:rPr>
        <w:t>, et al.</w:t>
      </w:r>
      <w:r w:rsidRPr="00803023">
        <w:rPr>
          <w:rFonts w:ascii="Times New Roman" w:hAnsi="Times New Roman" w:cs="Times New Roman"/>
        </w:rPr>
        <w:t xml:space="preserve"> Three-dimensional atrial wall thickness maps to inform catheter ablation procedures for atrial fibrillation. </w:t>
      </w:r>
      <w:r w:rsidRPr="00803023">
        <w:rPr>
          <w:rFonts w:ascii="Times New Roman" w:hAnsi="Times New Roman" w:cs="Times New Roman"/>
          <w:i/>
        </w:rPr>
        <w:t>Europace</w:t>
      </w:r>
      <w:r w:rsidRPr="00803023">
        <w:rPr>
          <w:rFonts w:ascii="Times New Roman" w:hAnsi="Times New Roman" w:cs="Times New Roman"/>
        </w:rPr>
        <w:t xml:space="preserve"> </w:t>
      </w:r>
      <w:r w:rsidRPr="00803023">
        <w:rPr>
          <w:rFonts w:ascii="Times New Roman" w:hAnsi="Times New Roman" w:cs="Times New Roman"/>
          <w:b/>
        </w:rPr>
        <w:t>18</w:t>
      </w:r>
      <w:r w:rsidRPr="00803023">
        <w:rPr>
          <w:rFonts w:ascii="Times New Roman" w:hAnsi="Times New Roman" w:cs="Times New Roman"/>
        </w:rPr>
        <w:t>, 376-383 (2016).</w:t>
      </w:r>
    </w:p>
    <w:p w14:paraId="4A7260AC"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8.</w:t>
      </w:r>
      <w:r w:rsidRPr="00803023">
        <w:rPr>
          <w:rFonts w:ascii="Times New Roman" w:hAnsi="Times New Roman" w:cs="Times New Roman"/>
        </w:rPr>
        <w:tab/>
        <w:t>Matsuda, Y.</w:t>
      </w:r>
      <w:r w:rsidRPr="00803023">
        <w:rPr>
          <w:rFonts w:ascii="Times New Roman" w:hAnsi="Times New Roman" w:cs="Times New Roman"/>
          <w:i/>
        </w:rPr>
        <w:t>, et al.</w:t>
      </w:r>
      <w:r w:rsidRPr="00803023">
        <w:rPr>
          <w:rFonts w:ascii="Times New Roman" w:hAnsi="Times New Roman" w:cs="Times New Roman"/>
        </w:rPr>
        <w:t xml:space="preserve"> Importance of left atrial function in patients with myocardial infarction. </w:t>
      </w:r>
      <w:r w:rsidRPr="00803023">
        <w:rPr>
          <w:rFonts w:ascii="Times New Roman" w:hAnsi="Times New Roman" w:cs="Times New Roman"/>
          <w:i/>
        </w:rPr>
        <w:t>Circulation</w:t>
      </w:r>
      <w:r w:rsidRPr="00803023">
        <w:rPr>
          <w:rFonts w:ascii="Times New Roman" w:hAnsi="Times New Roman" w:cs="Times New Roman"/>
        </w:rPr>
        <w:t xml:space="preserve"> </w:t>
      </w:r>
      <w:r w:rsidRPr="00803023">
        <w:rPr>
          <w:rFonts w:ascii="Times New Roman" w:hAnsi="Times New Roman" w:cs="Times New Roman"/>
          <w:b/>
        </w:rPr>
        <w:t>67</w:t>
      </w:r>
      <w:r w:rsidRPr="00803023">
        <w:rPr>
          <w:rFonts w:ascii="Times New Roman" w:hAnsi="Times New Roman" w:cs="Times New Roman"/>
        </w:rPr>
        <w:t>, 566-571 (1983).</w:t>
      </w:r>
    </w:p>
    <w:p w14:paraId="20F375C3"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9.</w:t>
      </w:r>
      <w:r w:rsidRPr="00803023">
        <w:rPr>
          <w:rFonts w:ascii="Times New Roman" w:hAnsi="Times New Roman" w:cs="Times New Roman"/>
        </w:rPr>
        <w:tab/>
        <w:t>McGann, C.</w:t>
      </w:r>
      <w:r w:rsidRPr="00803023">
        <w:rPr>
          <w:rFonts w:ascii="Times New Roman" w:hAnsi="Times New Roman" w:cs="Times New Roman"/>
          <w:i/>
        </w:rPr>
        <w:t>, et al.</w:t>
      </w:r>
      <w:r w:rsidRPr="00803023">
        <w:rPr>
          <w:rFonts w:ascii="Times New Roman" w:hAnsi="Times New Roman" w:cs="Times New Roman"/>
        </w:rPr>
        <w:t xml:space="preserve"> Atrial fibrillation ablation outcome is predicted by left atrial remodeling on MRI. </w:t>
      </w:r>
      <w:r w:rsidRPr="00803023">
        <w:rPr>
          <w:rFonts w:ascii="Times New Roman" w:hAnsi="Times New Roman" w:cs="Times New Roman"/>
          <w:i/>
        </w:rPr>
        <w:t>Circulation: Arrhythmia and Electrophysiology</w:t>
      </w:r>
      <w:r w:rsidRPr="00803023">
        <w:rPr>
          <w:rFonts w:ascii="Times New Roman" w:hAnsi="Times New Roman" w:cs="Times New Roman"/>
        </w:rPr>
        <w:t xml:space="preserve"> </w:t>
      </w:r>
      <w:r w:rsidRPr="00803023">
        <w:rPr>
          <w:rFonts w:ascii="Times New Roman" w:hAnsi="Times New Roman" w:cs="Times New Roman"/>
          <w:b/>
        </w:rPr>
        <w:t>7</w:t>
      </w:r>
      <w:r w:rsidRPr="00803023">
        <w:rPr>
          <w:rFonts w:ascii="Times New Roman" w:hAnsi="Times New Roman" w:cs="Times New Roman"/>
        </w:rPr>
        <w:t>, 23-30 (2014).</w:t>
      </w:r>
    </w:p>
    <w:p w14:paraId="36F9740F"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10.</w:t>
      </w:r>
      <w:r w:rsidRPr="00803023">
        <w:rPr>
          <w:rFonts w:ascii="Times New Roman" w:hAnsi="Times New Roman" w:cs="Times New Roman"/>
        </w:rPr>
        <w:tab/>
        <w:t xml:space="preserve">Maeder, M.T. &amp; Kaye, D.M. Heart failure with normal left ventricular ejection fraction. </w:t>
      </w:r>
      <w:r w:rsidRPr="00803023">
        <w:rPr>
          <w:rFonts w:ascii="Times New Roman" w:hAnsi="Times New Roman" w:cs="Times New Roman"/>
          <w:i/>
        </w:rPr>
        <w:t>Journal of the American College of Cardiology</w:t>
      </w:r>
      <w:r w:rsidRPr="00803023">
        <w:rPr>
          <w:rFonts w:ascii="Times New Roman" w:hAnsi="Times New Roman" w:cs="Times New Roman"/>
        </w:rPr>
        <w:t xml:space="preserve"> </w:t>
      </w:r>
      <w:r w:rsidRPr="00803023">
        <w:rPr>
          <w:rFonts w:ascii="Times New Roman" w:hAnsi="Times New Roman" w:cs="Times New Roman"/>
          <w:b/>
        </w:rPr>
        <w:t>53</w:t>
      </w:r>
      <w:r w:rsidRPr="00803023">
        <w:rPr>
          <w:rFonts w:ascii="Times New Roman" w:hAnsi="Times New Roman" w:cs="Times New Roman"/>
        </w:rPr>
        <w:t>, 905-918 (2009).</w:t>
      </w:r>
    </w:p>
    <w:p w14:paraId="1AE64276"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11.</w:t>
      </w:r>
      <w:r w:rsidRPr="00803023">
        <w:rPr>
          <w:rFonts w:ascii="Times New Roman" w:hAnsi="Times New Roman" w:cs="Times New Roman"/>
        </w:rPr>
        <w:tab/>
        <w:t>Higuchi, K.</w:t>
      </w:r>
      <w:r w:rsidRPr="00803023">
        <w:rPr>
          <w:rFonts w:ascii="Times New Roman" w:hAnsi="Times New Roman" w:cs="Times New Roman"/>
          <w:i/>
        </w:rPr>
        <w:t>, et al.</w:t>
      </w:r>
      <w:r w:rsidRPr="00803023">
        <w:rPr>
          <w:rFonts w:ascii="Times New Roman" w:hAnsi="Times New Roman" w:cs="Times New Roman"/>
        </w:rPr>
        <w:t xml:space="preserve"> The Spatial Distribution of Late Gadolinium Enhancement of Left Atrial MRI in Patients With Atrial Fibrillation. </w:t>
      </w:r>
      <w:r w:rsidRPr="00803023">
        <w:rPr>
          <w:rFonts w:ascii="Times New Roman" w:hAnsi="Times New Roman" w:cs="Times New Roman"/>
          <w:i/>
        </w:rPr>
        <w:t>JACC: Clinical Electrophysiology</w:t>
      </w:r>
      <w:r w:rsidRPr="00803023">
        <w:rPr>
          <w:rFonts w:ascii="Times New Roman" w:hAnsi="Times New Roman" w:cs="Times New Roman"/>
        </w:rPr>
        <w:t xml:space="preserve"> (2017).</w:t>
      </w:r>
    </w:p>
    <w:p w14:paraId="0E9068A2"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12.</w:t>
      </w:r>
      <w:r w:rsidRPr="00803023">
        <w:rPr>
          <w:rFonts w:ascii="Times New Roman" w:hAnsi="Times New Roman" w:cs="Times New Roman"/>
        </w:rPr>
        <w:tab/>
        <w:t>Bai, W.</w:t>
      </w:r>
      <w:r w:rsidRPr="00803023">
        <w:rPr>
          <w:rFonts w:ascii="Times New Roman" w:hAnsi="Times New Roman" w:cs="Times New Roman"/>
          <w:i/>
        </w:rPr>
        <w:t>, et al.</w:t>
      </w:r>
      <w:r w:rsidRPr="00803023">
        <w:rPr>
          <w:rFonts w:ascii="Times New Roman" w:hAnsi="Times New Roman" w:cs="Times New Roman"/>
        </w:rPr>
        <w:t xml:space="preserve"> A population-based phenome-wide association study of cardiac and aortic structure and function. </w:t>
      </w:r>
      <w:r w:rsidRPr="00803023">
        <w:rPr>
          <w:rFonts w:ascii="Times New Roman" w:hAnsi="Times New Roman" w:cs="Times New Roman"/>
          <w:i/>
        </w:rPr>
        <w:t>Nature Medicine</w:t>
      </w:r>
      <w:r w:rsidRPr="00803023">
        <w:rPr>
          <w:rFonts w:ascii="Times New Roman" w:hAnsi="Times New Roman" w:cs="Times New Roman"/>
        </w:rPr>
        <w:t xml:space="preserve"> </w:t>
      </w:r>
      <w:r w:rsidRPr="00803023">
        <w:rPr>
          <w:rFonts w:ascii="Times New Roman" w:hAnsi="Times New Roman" w:cs="Times New Roman"/>
          <w:b/>
        </w:rPr>
        <w:t>26</w:t>
      </w:r>
      <w:r w:rsidRPr="00803023">
        <w:rPr>
          <w:rFonts w:ascii="Times New Roman" w:hAnsi="Times New Roman" w:cs="Times New Roman"/>
        </w:rPr>
        <w:t>, 1654-1662 (2020).</w:t>
      </w:r>
    </w:p>
    <w:p w14:paraId="550AD86E"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13.</w:t>
      </w:r>
      <w:r w:rsidRPr="00803023">
        <w:rPr>
          <w:rFonts w:ascii="Times New Roman" w:hAnsi="Times New Roman" w:cs="Times New Roman"/>
        </w:rPr>
        <w:tab/>
        <w:t>Bernard, O.</w:t>
      </w:r>
      <w:r w:rsidRPr="00803023">
        <w:rPr>
          <w:rFonts w:ascii="Times New Roman" w:hAnsi="Times New Roman" w:cs="Times New Roman"/>
          <w:i/>
        </w:rPr>
        <w:t>, et al.</w:t>
      </w:r>
      <w:r w:rsidRPr="00803023">
        <w:rPr>
          <w:rFonts w:ascii="Times New Roman" w:hAnsi="Times New Roman" w:cs="Times New Roman"/>
        </w:rPr>
        <w:t xml:space="preserve"> Deep learning techniques for automatic MRI cardiac multi-structures segmentation and diagnosis: Is the problem solved? </w:t>
      </w:r>
      <w:r w:rsidRPr="00803023">
        <w:rPr>
          <w:rFonts w:ascii="Times New Roman" w:hAnsi="Times New Roman" w:cs="Times New Roman"/>
          <w:i/>
        </w:rPr>
        <w:t>IEEE transactions on medical imaging</w:t>
      </w:r>
      <w:r w:rsidRPr="00803023">
        <w:rPr>
          <w:rFonts w:ascii="Times New Roman" w:hAnsi="Times New Roman" w:cs="Times New Roman"/>
        </w:rPr>
        <w:t xml:space="preserve"> </w:t>
      </w:r>
      <w:r w:rsidRPr="00803023">
        <w:rPr>
          <w:rFonts w:ascii="Times New Roman" w:hAnsi="Times New Roman" w:cs="Times New Roman"/>
          <w:b/>
        </w:rPr>
        <w:t>37</w:t>
      </w:r>
      <w:r w:rsidRPr="00803023">
        <w:rPr>
          <w:rFonts w:ascii="Times New Roman" w:hAnsi="Times New Roman" w:cs="Times New Roman"/>
        </w:rPr>
        <w:t>, 2514-2525 (2018).</w:t>
      </w:r>
    </w:p>
    <w:p w14:paraId="1C1DDC0A"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lastRenderedPageBreak/>
        <w:t>14.</w:t>
      </w:r>
      <w:r w:rsidRPr="00803023">
        <w:rPr>
          <w:rFonts w:ascii="Times New Roman" w:hAnsi="Times New Roman" w:cs="Times New Roman"/>
        </w:rPr>
        <w:tab/>
        <w:t xml:space="preserve">Ronneberger, O., Fischer, P. &amp; Brox, T. U-net: Convolutional networks for biomedical image segmentation. in </w:t>
      </w:r>
      <w:r w:rsidRPr="00803023">
        <w:rPr>
          <w:rFonts w:ascii="Times New Roman" w:hAnsi="Times New Roman" w:cs="Times New Roman"/>
          <w:i/>
        </w:rPr>
        <w:t>International Conference on Medical image computing and computer-assisted intervention</w:t>
      </w:r>
      <w:r w:rsidRPr="00803023">
        <w:rPr>
          <w:rFonts w:ascii="Times New Roman" w:hAnsi="Times New Roman" w:cs="Times New Roman"/>
        </w:rPr>
        <w:t xml:space="preserve"> 234-241 (Springer, 2015).</w:t>
      </w:r>
    </w:p>
    <w:p w14:paraId="408F2A93"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15.</w:t>
      </w:r>
      <w:r w:rsidRPr="00803023">
        <w:rPr>
          <w:rFonts w:ascii="Times New Roman" w:hAnsi="Times New Roman" w:cs="Times New Roman"/>
        </w:rPr>
        <w:tab/>
        <w:t>Zhuang, X.</w:t>
      </w:r>
      <w:r w:rsidRPr="00803023">
        <w:rPr>
          <w:rFonts w:ascii="Times New Roman" w:hAnsi="Times New Roman" w:cs="Times New Roman"/>
          <w:i/>
        </w:rPr>
        <w:t>, et al.</w:t>
      </w:r>
      <w:r w:rsidRPr="00803023">
        <w:rPr>
          <w:rFonts w:ascii="Times New Roman" w:hAnsi="Times New Roman" w:cs="Times New Roman"/>
        </w:rPr>
        <w:t xml:space="preserve"> Evaluation of algorithms for multi-modality whole heart segmentation: an open-access grand challenge. </w:t>
      </w:r>
      <w:r w:rsidRPr="00803023">
        <w:rPr>
          <w:rFonts w:ascii="Times New Roman" w:hAnsi="Times New Roman" w:cs="Times New Roman"/>
          <w:i/>
        </w:rPr>
        <w:t>Medical image analysis</w:t>
      </w:r>
      <w:r w:rsidRPr="00803023">
        <w:rPr>
          <w:rFonts w:ascii="Times New Roman" w:hAnsi="Times New Roman" w:cs="Times New Roman"/>
        </w:rPr>
        <w:t xml:space="preserve"> </w:t>
      </w:r>
      <w:r w:rsidRPr="00803023">
        <w:rPr>
          <w:rFonts w:ascii="Times New Roman" w:hAnsi="Times New Roman" w:cs="Times New Roman"/>
          <w:b/>
        </w:rPr>
        <w:t>58</w:t>
      </w:r>
      <w:r w:rsidRPr="00803023">
        <w:rPr>
          <w:rFonts w:ascii="Times New Roman" w:hAnsi="Times New Roman" w:cs="Times New Roman"/>
        </w:rPr>
        <w:t>, 101537 (2019).</w:t>
      </w:r>
    </w:p>
    <w:p w14:paraId="4F61130E"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16.</w:t>
      </w:r>
      <w:r w:rsidRPr="00803023">
        <w:rPr>
          <w:rFonts w:ascii="Times New Roman" w:hAnsi="Times New Roman" w:cs="Times New Roman"/>
        </w:rPr>
        <w:tab/>
        <w:t>Xiong, Z.</w:t>
      </w:r>
      <w:r w:rsidRPr="00803023">
        <w:rPr>
          <w:rFonts w:ascii="Times New Roman" w:hAnsi="Times New Roman" w:cs="Times New Roman"/>
          <w:i/>
        </w:rPr>
        <w:t>, et al.</w:t>
      </w:r>
      <w:r w:rsidRPr="00803023">
        <w:rPr>
          <w:rFonts w:ascii="Times New Roman" w:hAnsi="Times New Roman" w:cs="Times New Roman"/>
        </w:rPr>
        <w:t xml:space="preserve"> A global benchmark of algorithms for segmenting the left atrium from late gadolinium-enhanced cardiac magnetic resonance imaging. </w:t>
      </w:r>
      <w:r w:rsidRPr="00803023">
        <w:rPr>
          <w:rFonts w:ascii="Times New Roman" w:hAnsi="Times New Roman" w:cs="Times New Roman"/>
          <w:i/>
        </w:rPr>
        <w:t>Medical Image Analysis</w:t>
      </w:r>
      <w:r w:rsidRPr="00803023">
        <w:rPr>
          <w:rFonts w:ascii="Times New Roman" w:hAnsi="Times New Roman" w:cs="Times New Roman"/>
        </w:rPr>
        <w:t xml:space="preserve"> </w:t>
      </w:r>
      <w:r w:rsidRPr="00803023">
        <w:rPr>
          <w:rFonts w:ascii="Times New Roman" w:hAnsi="Times New Roman" w:cs="Times New Roman"/>
          <w:b/>
        </w:rPr>
        <w:t>67</w:t>
      </w:r>
      <w:r w:rsidRPr="00803023">
        <w:rPr>
          <w:rFonts w:ascii="Times New Roman" w:hAnsi="Times New Roman" w:cs="Times New Roman"/>
        </w:rPr>
        <w:t>, 101832 (2021).</w:t>
      </w:r>
    </w:p>
    <w:p w14:paraId="5A24EF21"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17.</w:t>
      </w:r>
      <w:r w:rsidRPr="00803023">
        <w:rPr>
          <w:rFonts w:ascii="Times New Roman" w:hAnsi="Times New Roman" w:cs="Times New Roman"/>
        </w:rPr>
        <w:tab/>
        <w:t xml:space="preserve">Yang, G., Hua, T. &amp; Xue, W. Left ventricle full quantification challenge. in </w:t>
      </w:r>
      <w:r w:rsidRPr="00803023">
        <w:rPr>
          <w:rFonts w:ascii="Times New Roman" w:hAnsi="Times New Roman" w:cs="Times New Roman"/>
          <w:i/>
        </w:rPr>
        <w:t>Proc. Int. Conf. Med. Image Comput. Comput.-Assist. Intervent</w:t>
      </w:r>
      <w:r w:rsidRPr="00803023">
        <w:rPr>
          <w:rFonts w:ascii="Times New Roman" w:hAnsi="Times New Roman" w:cs="Times New Roman"/>
        </w:rPr>
        <w:t xml:space="preserve"> (2019).</w:t>
      </w:r>
    </w:p>
    <w:p w14:paraId="55F6A62B"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18.</w:t>
      </w:r>
      <w:r w:rsidRPr="00803023">
        <w:rPr>
          <w:rFonts w:ascii="Times New Roman" w:hAnsi="Times New Roman" w:cs="Times New Roman"/>
        </w:rPr>
        <w:tab/>
        <w:t>Xiong, Z.</w:t>
      </w:r>
      <w:r w:rsidRPr="00803023">
        <w:rPr>
          <w:rFonts w:ascii="Times New Roman" w:hAnsi="Times New Roman" w:cs="Times New Roman"/>
          <w:i/>
        </w:rPr>
        <w:t>, et al.</w:t>
      </w:r>
      <w:r w:rsidRPr="00803023">
        <w:rPr>
          <w:rFonts w:ascii="Times New Roman" w:hAnsi="Times New Roman" w:cs="Times New Roman"/>
        </w:rPr>
        <w:t xml:space="preserve"> Fully automatic left atrium segmentation from late gadolinium enhanced magnetic resonance imaging using a dual fully convolutional neural network. </w:t>
      </w:r>
      <w:r w:rsidRPr="00803023">
        <w:rPr>
          <w:rFonts w:ascii="Times New Roman" w:hAnsi="Times New Roman" w:cs="Times New Roman"/>
          <w:i/>
        </w:rPr>
        <w:t>IEEE transactions on medical imaging</w:t>
      </w:r>
      <w:r w:rsidRPr="00803023">
        <w:rPr>
          <w:rFonts w:ascii="Times New Roman" w:hAnsi="Times New Roman" w:cs="Times New Roman"/>
        </w:rPr>
        <w:t xml:space="preserve"> </w:t>
      </w:r>
      <w:r w:rsidRPr="00803023">
        <w:rPr>
          <w:rFonts w:ascii="Times New Roman" w:hAnsi="Times New Roman" w:cs="Times New Roman"/>
          <w:b/>
        </w:rPr>
        <w:t>38</w:t>
      </w:r>
      <w:r w:rsidRPr="00803023">
        <w:rPr>
          <w:rFonts w:ascii="Times New Roman" w:hAnsi="Times New Roman" w:cs="Times New Roman"/>
        </w:rPr>
        <w:t>, 515-524 (2018).</w:t>
      </w:r>
    </w:p>
    <w:p w14:paraId="7251B003"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19.</w:t>
      </w:r>
      <w:r w:rsidRPr="00803023">
        <w:rPr>
          <w:rFonts w:ascii="Times New Roman" w:hAnsi="Times New Roman" w:cs="Times New Roman"/>
        </w:rPr>
        <w:tab/>
        <w:t>Petersen, S.E.</w:t>
      </w:r>
      <w:r w:rsidRPr="00803023">
        <w:rPr>
          <w:rFonts w:ascii="Times New Roman" w:hAnsi="Times New Roman" w:cs="Times New Roman"/>
          <w:i/>
        </w:rPr>
        <w:t>, et al.</w:t>
      </w:r>
      <w:r w:rsidRPr="00803023">
        <w:rPr>
          <w:rFonts w:ascii="Times New Roman" w:hAnsi="Times New Roman" w:cs="Times New Roman"/>
        </w:rPr>
        <w:t xml:space="preserve"> Reference ranges for cardiac structure and function using cardiovascular magnetic resonance (CMR) in Caucasians from the UK Biobank population cohort. </w:t>
      </w:r>
      <w:r w:rsidRPr="00803023">
        <w:rPr>
          <w:rFonts w:ascii="Times New Roman" w:hAnsi="Times New Roman" w:cs="Times New Roman"/>
          <w:i/>
        </w:rPr>
        <w:t>Journal of Cardiovascular Magnetic Resonance</w:t>
      </w:r>
      <w:r w:rsidRPr="00803023">
        <w:rPr>
          <w:rFonts w:ascii="Times New Roman" w:hAnsi="Times New Roman" w:cs="Times New Roman"/>
        </w:rPr>
        <w:t xml:space="preserve"> </w:t>
      </w:r>
      <w:r w:rsidRPr="00803023">
        <w:rPr>
          <w:rFonts w:ascii="Times New Roman" w:hAnsi="Times New Roman" w:cs="Times New Roman"/>
          <w:b/>
        </w:rPr>
        <w:t>19</w:t>
      </w:r>
      <w:r w:rsidRPr="00803023">
        <w:rPr>
          <w:rFonts w:ascii="Times New Roman" w:hAnsi="Times New Roman" w:cs="Times New Roman"/>
        </w:rPr>
        <w:t>, 1-19 (2017).</w:t>
      </w:r>
    </w:p>
    <w:p w14:paraId="42DA4E9D"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20.</w:t>
      </w:r>
      <w:r w:rsidRPr="00803023">
        <w:rPr>
          <w:rFonts w:ascii="Times New Roman" w:hAnsi="Times New Roman" w:cs="Times New Roman"/>
        </w:rPr>
        <w:tab/>
        <w:t>Xiong, Z.</w:t>
      </w:r>
      <w:r w:rsidRPr="00803023">
        <w:rPr>
          <w:rFonts w:ascii="Times New Roman" w:hAnsi="Times New Roman" w:cs="Times New Roman"/>
          <w:i/>
        </w:rPr>
        <w:t>, et al.</w:t>
      </w:r>
      <w:r w:rsidRPr="00803023">
        <w:rPr>
          <w:rFonts w:ascii="Times New Roman" w:hAnsi="Times New Roman" w:cs="Times New Roman"/>
        </w:rPr>
        <w:t xml:space="preserve"> Fully automatic 3D bi-atria segmentation from late gadolinium-enhanced MRIs using double convolutional neural networks. in </w:t>
      </w:r>
      <w:r w:rsidRPr="00803023">
        <w:rPr>
          <w:rFonts w:ascii="Times New Roman" w:hAnsi="Times New Roman" w:cs="Times New Roman"/>
          <w:i/>
        </w:rPr>
        <w:t>International Workshop on Statistical Atlases and Computational Models of the Heart</w:t>
      </w:r>
      <w:r w:rsidRPr="00803023">
        <w:rPr>
          <w:rFonts w:ascii="Times New Roman" w:hAnsi="Times New Roman" w:cs="Times New Roman"/>
        </w:rPr>
        <w:t xml:space="preserve"> 63-71 (Springer, 2019).</w:t>
      </w:r>
    </w:p>
    <w:p w14:paraId="4C06A9B0"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21.</w:t>
      </w:r>
      <w:r w:rsidRPr="00803023">
        <w:rPr>
          <w:rFonts w:ascii="Times New Roman" w:hAnsi="Times New Roman" w:cs="Times New Roman"/>
        </w:rPr>
        <w:tab/>
        <w:t>Foo, F.S.</w:t>
      </w:r>
      <w:r w:rsidRPr="00803023">
        <w:rPr>
          <w:rFonts w:ascii="Times New Roman" w:hAnsi="Times New Roman" w:cs="Times New Roman"/>
          <w:i/>
        </w:rPr>
        <w:t>, et al.</w:t>
      </w:r>
      <w:r w:rsidRPr="00803023">
        <w:rPr>
          <w:rFonts w:ascii="Times New Roman" w:hAnsi="Times New Roman" w:cs="Times New Roman"/>
        </w:rPr>
        <w:t xml:space="preserve"> Regional variation in cardiac implantable electronic device implants trends in New Zealand over the past decade (ANZACS‐QI 54). </w:t>
      </w:r>
      <w:r w:rsidRPr="00803023">
        <w:rPr>
          <w:rFonts w:ascii="Times New Roman" w:hAnsi="Times New Roman" w:cs="Times New Roman"/>
          <w:i/>
        </w:rPr>
        <w:t>Internal Medicine Journal</w:t>
      </w:r>
      <w:r w:rsidRPr="00803023">
        <w:rPr>
          <w:rFonts w:ascii="Times New Roman" w:hAnsi="Times New Roman" w:cs="Times New Roman"/>
        </w:rPr>
        <w:t xml:space="preserve"> (2020).</w:t>
      </w:r>
    </w:p>
    <w:p w14:paraId="36A897CF"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22.</w:t>
      </w:r>
      <w:r w:rsidRPr="00803023">
        <w:rPr>
          <w:rFonts w:ascii="Times New Roman" w:hAnsi="Times New Roman" w:cs="Times New Roman"/>
        </w:rPr>
        <w:tab/>
        <w:t>Bai, W.</w:t>
      </w:r>
      <w:r w:rsidRPr="00803023">
        <w:rPr>
          <w:rFonts w:ascii="Times New Roman" w:hAnsi="Times New Roman" w:cs="Times New Roman"/>
          <w:i/>
        </w:rPr>
        <w:t>, et al.</w:t>
      </w:r>
      <w:r w:rsidRPr="00803023">
        <w:rPr>
          <w:rFonts w:ascii="Times New Roman" w:hAnsi="Times New Roman" w:cs="Times New Roman"/>
        </w:rPr>
        <w:t xml:space="preserve"> Automated cardiovascular magnetic resonance image analysis with fully convolutional networks. </w:t>
      </w:r>
      <w:r w:rsidRPr="00803023">
        <w:rPr>
          <w:rFonts w:ascii="Times New Roman" w:hAnsi="Times New Roman" w:cs="Times New Roman"/>
          <w:i/>
        </w:rPr>
        <w:t>Journal of Cardiovascular Magnetic Resonance</w:t>
      </w:r>
      <w:r w:rsidRPr="00803023">
        <w:rPr>
          <w:rFonts w:ascii="Times New Roman" w:hAnsi="Times New Roman" w:cs="Times New Roman"/>
        </w:rPr>
        <w:t xml:space="preserve"> </w:t>
      </w:r>
      <w:r w:rsidRPr="00803023">
        <w:rPr>
          <w:rFonts w:ascii="Times New Roman" w:hAnsi="Times New Roman" w:cs="Times New Roman"/>
          <w:b/>
        </w:rPr>
        <w:t>20</w:t>
      </w:r>
      <w:r w:rsidRPr="00803023">
        <w:rPr>
          <w:rFonts w:ascii="Times New Roman" w:hAnsi="Times New Roman" w:cs="Times New Roman"/>
        </w:rPr>
        <w:t>, 65 (2018).</w:t>
      </w:r>
    </w:p>
    <w:p w14:paraId="7CD4B5FD"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23.</w:t>
      </w:r>
      <w:r w:rsidRPr="00803023">
        <w:rPr>
          <w:rFonts w:ascii="Times New Roman" w:hAnsi="Times New Roman" w:cs="Times New Roman"/>
        </w:rPr>
        <w:tab/>
        <w:t>Zhao, J.</w:t>
      </w:r>
      <w:r w:rsidRPr="00803023">
        <w:rPr>
          <w:rFonts w:ascii="Times New Roman" w:hAnsi="Times New Roman" w:cs="Times New Roman"/>
          <w:i/>
        </w:rPr>
        <w:t>, et al.</w:t>
      </w:r>
      <w:r w:rsidRPr="00803023">
        <w:rPr>
          <w:rFonts w:ascii="Times New Roman" w:hAnsi="Times New Roman" w:cs="Times New Roman"/>
        </w:rPr>
        <w:t xml:space="preserve"> Three‐dimensional integrated functional, structural, and computational mapping to define the structural “fingerprints” of heart‐specific atrial fibrillation drivers in human heart ex vivo. </w:t>
      </w:r>
      <w:r w:rsidRPr="00803023">
        <w:rPr>
          <w:rFonts w:ascii="Times New Roman" w:hAnsi="Times New Roman" w:cs="Times New Roman"/>
          <w:i/>
        </w:rPr>
        <w:t>Journal of the American Heart Association</w:t>
      </w:r>
      <w:r w:rsidRPr="00803023">
        <w:rPr>
          <w:rFonts w:ascii="Times New Roman" w:hAnsi="Times New Roman" w:cs="Times New Roman"/>
        </w:rPr>
        <w:t xml:space="preserve"> </w:t>
      </w:r>
      <w:r w:rsidRPr="00803023">
        <w:rPr>
          <w:rFonts w:ascii="Times New Roman" w:hAnsi="Times New Roman" w:cs="Times New Roman"/>
          <w:b/>
        </w:rPr>
        <w:t>6</w:t>
      </w:r>
      <w:r w:rsidRPr="00803023">
        <w:rPr>
          <w:rFonts w:ascii="Times New Roman" w:hAnsi="Times New Roman" w:cs="Times New Roman"/>
        </w:rPr>
        <w:t>, e005922 (2017).</w:t>
      </w:r>
    </w:p>
    <w:p w14:paraId="0756AA4B"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24.</w:t>
      </w:r>
      <w:r w:rsidRPr="00803023">
        <w:rPr>
          <w:rFonts w:ascii="Times New Roman" w:hAnsi="Times New Roman" w:cs="Times New Roman"/>
        </w:rPr>
        <w:tab/>
        <w:t>Song, J.-S.</w:t>
      </w:r>
      <w:r w:rsidRPr="00803023">
        <w:rPr>
          <w:rFonts w:ascii="Times New Roman" w:hAnsi="Times New Roman" w:cs="Times New Roman"/>
          <w:i/>
        </w:rPr>
        <w:t>, et al.</w:t>
      </w:r>
      <w:r w:rsidRPr="00803023">
        <w:rPr>
          <w:rFonts w:ascii="Times New Roman" w:hAnsi="Times New Roman" w:cs="Times New Roman"/>
        </w:rPr>
        <w:t xml:space="preserve"> Role of atrial wall thickness in wave-dynamics of atrial fibrillation. </w:t>
      </w:r>
      <w:r w:rsidRPr="00803023">
        <w:rPr>
          <w:rFonts w:ascii="Times New Roman" w:hAnsi="Times New Roman" w:cs="Times New Roman"/>
          <w:i/>
        </w:rPr>
        <w:t>PloS one</w:t>
      </w:r>
      <w:r w:rsidRPr="00803023">
        <w:rPr>
          <w:rFonts w:ascii="Times New Roman" w:hAnsi="Times New Roman" w:cs="Times New Roman"/>
        </w:rPr>
        <w:t xml:space="preserve"> </w:t>
      </w:r>
      <w:r w:rsidRPr="00803023">
        <w:rPr>
          <w:rFonts w:ascii="Times New Roman" w:hAnsi="Times New Roman" w:cs="Times New Roman"/>
          <w:b/>
        </w:rPr>
        <w:t>12</w:t>
      </w:r>
      <w:r w:rsidRPr="00803023">
        <w:rPr>
          <w:rFonts w:ascii="Times New Roman" w:hAnsi="Times New Roman" w:cs="Times New Roman"/>
        </w:rPr>
        <w:t>, e0182174 (2017).</w:t>
      </w:r>
    </w:p>
    <w:p w14:paraId="22CFAAA2"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25.</w:t>
      </w:r>
      <w:r w:rsidRPr="00803023">
        <w:rPr>
          <w:rFonts w:ascii="Times New Roman" w:hAnsi="Times New Roman" w:cs="Times New Roman"/>
        </w:rPr>
        <w:tab/>
        <w:t xml:space="preserve">Weiss, M.S. Modification of the Kolmogorov-Smirnov statistic for use with correlated data. </w:t>
      </w:r>
      <w:r w:rsidRPr="00803023">
        <w:rPr>
          <w:rFonts w:ascii="Times New Roman" w:hAnsi="Times New Roman" w:cs="Times New Roman"/>
          <w:i/>
        </w:rPr>
        <w:t>Journal of the American Statistical Association</w:t>
      </w:r>
      <w:r w:rsidRPr="00803023">
        <w:rPr>
          <w:rFonts w:ascii="Times New Roman" w:hAnsi="Times New Roman" w:cs="Times New Roman"/>
        </w:rPr>
        <w:t xml:space="preserve"> </w:t>
      </w:r>
      <w:r w:rsidRPr="00803023">
        <w:rPr>
          <w:rFonts w:ascii="Times New Roman" w:hAnsi="Times New Roman" w:cs="Times New Roman"/>
          <w:b/>
        </w:rPr>
        <w:t>73</w:t>
      </w:r>
      <w:r w:rsidRPr="00803023">
        <w:rPr>
          <w:rFonts w:ascii="Times New Roman" w:hAnsi="Times New Roman" w:cs="Times New Roman"/>
        </w:rPr>
        <w:t>, 872-875 (1978).</w:t>
      </w:r>
    </w:p>
    <w:p w14:paraId="13D1C2D9"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26.</w:t>
      </w:r>
      <w:r w:rsidRPr="00803023">
        <w:rPr>
          <w:rFonts w:ascii="Times New Roman" w:hAnsi="Times New Roman" w:cs="Times New Roman"/>
        </w:rPr>
        <w:tab/>
        <w:t>Benito, E.M.</w:t>
      </w:r>
      <w:r w:rsidRPr="00803023">
        <w:rPr>
          <w:rFonts w:ascii="Times New Roman" w:hAnsi="Times New Roman" w:cs="Times New Roman"/>
          <w:i/>
        </w:rPr>
        <w:t>, et al.</w:t>
      </w:r>
      <w:r w:rsidRPr="00803023">
        <w:rPr>
          <w:rFonts w:ascii="Times New Roman" w:hAnsi="Times New Roman" w:cs="Times New Roman"/>
        </w:rPr>
        <w:t xml:space="preserve"> Left atrial fibrosis quantification by late gadolinium-enhanced magnetic resonance: a new method to standardize the thresholds for reproducibility. </w:t>
      </w:r>
      <w:r w:rsidRPr="00803023">
        <w:rPr>
          <w:rFonts w:ascii="Times New Roman" w:hAnsi="Times New Roman" w:cs="Times New Roman"/>
          <w:i/>
        </w:rPr>
        <w:t>Ep Europace</w:t>
      </w:r>
      <w:r w:rsidRPr="00803023">
        <w:rPr>
          <w:rFonts w:ascii="Times New Roman" w:hAnsi="Times New Roman" w:cs="Times New Roman"/>
        </w:rPr>
        <w:t xml:space="preserve"> </w:t>
      </w:r>
      <w:r w:rsidRPr="00803023">
        <w:rPr>
          <w:rFonts w:ascii="Times New Roman" w:hAnsi="Times New Roman" w:cs="Times New Roman"/>
          <w:b/>
        </w:rPr>
        <w:t>19</w:t>
      </w:r>
      <w:r w:rsidRPr="00803023">
        <w:rPr>
          <w:rFonts w:ascii="Times New Roman" w:hAnsi="Times New Roman" w:cs="Times New Roman"/>
        </w:rPr>
        <w:t>, 1272-1279 (2017).</w:t>
      </w:r>
    </w:p>
    <w:p w14:paraId="712CC8EF"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27.</w:t>
      </w:r>
      <w:r w:rsidRPr="00803023">
        <w:rPr>
          <w:rFonts w:ascii="Times New Roman" w:hAnsi="Times New Roman" w:cs="Times New Roman"/>
        </w:rPr>
        <w:tab/>
        <w:t>Pontecorboli, G.</w:t>
      </w:r>
      <w:r w:rsidRPr="00803023">
        <w:rPr>
          <w:rFonts w:ascii="Times New Roman" w:hAnsi="Times New Roman" w:cs="Times New Roman"/>
          <w:i/>
        </w:rPr>
        <w:t>, et al.</w:t>
      </w:r>
      <w:r w:rsidRPr="00803023">
        <w:rPr>
          <w:rFonts w:ascii="Times New Roman" w:hAnsi="Times New Roman" w:cs="Times New Roman"/>
        </w:rPr>
        <w:t xml:space="preserve"> Use of delayed-enhancement magnetic resonance imaging for fibrosis detection in the atria: a review. </w:t>
      </w:r>
      <w:r w:rsidRPr="00803023">
        <w:rPr>
          <w:rFonts w:ascii="Times New Roman" w:hAnsi="Times New Roman" w:cs="Times New Roman"/>
          <w:i/>
        </w:rPr>
        <w:t>EP Europace</w:t>
      </w:r>
      <w:r w:rsidRPr="00803023">
        <w:rPr>
          <w:rFonts w:ascii="Times New Roman" w:hAnsi="Times New Roman" w:cs="Times New Roman"/>
        </w:rPr>
        <w:t xml:space="preserve"> </w:t>
      </w:r>
      <w:r w:rsidRPr="00803023">
        <w:rPr>
          <w:rFonts w:ascii="Times New Roman" w:hAnsi="Times New Roman" w:cs="Times New Roman"/>
          <w:b/>
        </w:rPr>
        <w:t>19</w:t>
      </w:r>
      <w:r w:rsidRPr="00803023">
        <w:rPr>
          <w:rFonts w:ascii="Times New Roman" w:hAnsi="Times New Roman" w:cs="Times New Roman"/>
        </w:rPr>
        <w:t>, 180-189 (2017).</w:t>
      </w:r>
    </w:p>
    <w:p w14:paraId="5E256B50"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28.</w:t>
      </w:r>
      <w:r w:rsidRPr="00803023">
        <w:rPr>
          <w:rFonts w:ascii="Times New Roman" w:hAnsi="Times New Roman" w:cs="Times New Roman"/>
        </w:rPr>
        <w:tab/>
        <w:t>Sramko, M.</w:t>
      </w:r>
      <w:r w:rsidRPr="00803023">
        <w:rPr>
          <w:rFonts w:ascii="Times New Roman" w:hAnsi="Times New Roman" w:cs="Times New Roman"/>
          <w:i/>
        </w:rPr>
        <w:t>, et al.</w:t>
      </w:r>
      <w:r w:rsidRPr="00803023">
        <w:rPr>
          <w:rFonts w:ascii="Times New Roman" w:hAnsi="Times New Roman" w:cs="Times New Roman"/>
        </w:rPr>
        <w:t xml:space="preserve"> Clinical value of assessment of left atrial late gadolinium enhancement in patients undergoing ablation of atrial fibrillation. </w:t>
      </w:r>
      <w:r w:rsidRPr="00803023">
        <w:rPr>
          <w:rFonts w:ascii="Times New Roman" w:hAnsi="Times New Roman" w:cs="Times New Roman"/>
          <w:i/>
        </w:rPr>
        <w:t>International journal of cardiology</w:t>
      </w:r>
      <w:r w:rsidRPr="00803023">
        <w:rPr>
          <w:rFonts w:ascii="Times New Roman" w:hAnsi="Times New Roman" w:cs="Times New Roman"/>
        </w:rPr>
        <w:t xml:space="preserve"> </w:t>
      </w:r>
      <w:r w:rsidRPr="00803023">
        <w:rPr>
          <w:rFonts w:ascii="Times New Roman" w:hAnsi="Times New Roman" w:cs="Times New Roman"/>
          <w:b/>
        </w:rPr>
        <w:t>179</w:t>
      </w:r>
      <w:r w:rsidRPr="00803023">
        <w:rPr>
          <w:rFonts w:ascii="Times New Roman" w:hAnsi="Times New Roman" w:cs="Times New Roman"/>
        </w:rPr>
        <w:t>, 351-357 (2015).</w:t>
      </w:r>
    </w:p>
    <w:p w14:paraId="5C92CAE1"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lastRenderedPageBreak/>
        <w:t>29.</w:t>
      </w:r>
      <w:r w:rsidRPr="00803023">
        <w:rPr>
          <w:rFonts w:ascii="Times New Roman" w:hAnsi="Times New Roman" w:cs="Times New Roman"/>
        </w:rPr>
        <w:tab/>
        <w:t>Harrison, J.L.</w:t>
      </w:r>
      <w:r w:rsidRPr="00803023">
        <w:rPr>
          <w:rFonts w:ascii="Times New Roman" w:hAnsi="Times New Roman" w:cs="Times New Roman"/>
          <w:i/>
        </w:rPr>
        <w:t>, et al.</w:t>
      </w:r>
      <w:r w:rsidRPr="00803023">
        <w:rPr>
          <w:rFonts w:ascii="Times New Roman" w:hAnsi="Times New Roman" w:cs="Times New Roman"/>
        </w:rPr>
        <w:t xml:space="preserve"> Repeat left atrial catheter ablation: cardiac magnetic resonance prediction of endocardial voltage and gaps in ablation lesion sets. </w:t>
      </w:r>
      <w:r w:rsidRPr="00803023">
        <w:rPr>
          <w:rFonts w:ascii="Times New Roman" w:hAnsi="Times New Roman" w:cs="Times New Roman"/>
          <w:i/>
        </w:rPr>
        <w:t>Circulation: Arrhythmia and Electrophysiology</w:t>
      </w:r>
      <w:r w:rsidRPr="00803023">
        <w:rPr>
          <w:rFonts w:ascii="Times New Roman" w:hAnsi="Times New Roman" w:cs="Times New Roman"/>
        </w:rPr>
        <w:t xml:space="preserve"> </w:t>
      </w:r>
      <w:r w:rsidRPr="00803023">
        <w:rPr>
          <w:rFonts w:ascii="Times New Roman" w:hAnsi="Times New Roman" w:cs="Times New Roman"/>
          <w:b/>
        </w:rPr>
        <w:t>8</w:t>
      </w:r>
      <w:r w:rsidRPr="00803023">
        <w:rPr>
          <w:rFonts w:ascii="Times New Roman" w:hAnsi="Times New Roman" w:cs="Times New Roman"/>
        </w:rPr>
        <w:t>, 270-278 (2015).</w:t>
      </w:r>
    </w:p>
    <w:p w14:paraId="067E0C62"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30.</w:t>
      </w:r>
      <w:r w:rsidRPr="00803023">
        <w:rPr>
          <w:rFonts w:ascii="Times New Roman" w:hAnsi="Times New Roman" w:cs="Times New Roman"/>
        </w:rPr>
        <w:tab/>
        <w:t>Zhuang, X.</w:t>
      </w:r>
      <w:r w:rsidRPr="00803023">
        <w:rPr>
          <w:rFonts w:ascii="Times New Roman" w:hAnsi="Times New Roman" w:cs="Times New Roman"/>
          <w:i/>
        </w:rPr>
        <w:t>, et al.</w:t>
      </w:r>
      <w:r w:rsidRPr="00803023">
        <w:rPr>
          <w:rFonts w:ascii="Times New Roman" w:hAnsi="Times New Roman" w:cs="Times New Roman"/>
        </w:rPr>
        <w:t xml:space="preserve"> Cardiac segmentation on late gadolinium enhancement MRI: a benchmark study from multi-sequence cardiac MR segmentation challenge. </w:t>
      </w:r>
      <w:r w:rsidRPr="00803023">
        <w:rPr>
          <w:rFonts w:ascii="Times New Roman" w:hAnsi="Times New Roman" w:cs="Times New Roman"/>
          <w:i/>
        </w:rPr>
        <w:t>arXiv preprint arXiv:2006.12434</w:t>
      </w:r>
      <w:r w:rsidRPr="00803023">
        <w:rPr>
          <w:rFonts w:ascii="Times New Roman" w:hAnsi="Times New Roman" w:cs="Times New Roman"/>
        </w:rPr>
        <w:t xml:space="preserve"> (2020).</w:t>
      </w:r>
    </w:p>
    <w:p w14:paraId="2CADBBA2"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31.</w:t>
      </w:r>
      <w:r w:rsidRPr="00803023">
        <w:rPr>
          <w:rFonts w:ascii="Times New Roman" w:hAnsi="Times New Roman" w:cs="Times New Roman"/>
        </w:rPr>
        <w:tab/>
        <w:t>Li, C.</w:t>
      </w:r>
      <w:r w:rsidRPr="00803023">
        <w:rPr>
          <w:rFonts w:ascii="Times New Roman" w:hAnsi="Times New Roman" w:cs="Times New Roman"/>
          <w:i/>
        </w:rPr>
        <w:t>, et al.</w:t>
      </w:r>
      <w:r w:rsidRPr="00803023">
        <w:rPr>
          <w:rFonts w:ascii="Times New Roman" w:hAnsi="Times New Roman" w:cs="Times New Roman"/>
        </w:rPr>
        <w:t xml:space="preserve"> Attention based hierarchical aggregation network for 3D left atrial segmentation. in </w:t>
      </w:r>
      <w:r w:rsidRPr="00803023">
        <w:rPr>
          <w:rFonts w:ascii="Times New Roman" w:hAnsi="Times New Roman" w:cs="Times New Roman"/>
          <w:i/>
        </w:rPr>
        <w:t>International Workshop on Statistical Atlases and Computational Models of the Heart</w:t>
      </w:r>
      <w:r w:rsidRPr="00803023">
        <w:rPr>
          <w:rFonts w:ascii="Times New Roman" w:hAnsi="Times New Roman" w:cs="Times New Roman"/>
        </w:rPr>
        <w:t xml:space="preserve"> 255-264 (Springer, 2018).</w:t>
      </w:r>
    </w:p>
    <w:p w14:paraId="2003F9E4"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32.</w:t>
      </w:r>
      <w:r w:rsidRPr="00803023">
        <w:rPr>
          <w:rFonts w:ascii="Times New Roman" w:hAnsi="Times New Roman" w:cs="Times New Roman"/>
        </w:rPr>
        <w:tab/>
        <w:t>Isensee, F.</w:t>
      </w:r>
      <w:r w:rsidRPr="00803023">
        <w:rPr>
          <w:rFonts w:ascii="Times New Roman" w:hAnsi="Times New Roman" w:cs="Times New Roman"/>
          <w:i/>
        </w:rPr>
        <w:t>, et al.</w:t>
      </w:r>
      <w:r w:rsidRPr="00803023">
        <w:rPr>
          <w:rFonts w:ascii="Times New Roman" w:hAnsi="Times New Roman" w:cs="Times New Roman"/>
        </w:rPr>
        <w:t xml:space="preserve"> Automatic cardiac disease assessment on cine-MRI via time-series segmentation and domain specific features. in </w:t>
      </w:r>
      <w:r w:rsidRPr="00803023">
        <w:rPr>
          <w:rFonts w:ascii="Times New Roman" w:hAnsi="Times New Roman" w:cs="Times New Roman"/>
          <w:i/>
        </w:rPr>
        <w:t>International workshop on statistical atlases and computational models of the heart</w:t>
      </w:r>
      <w:r w:rsidRPr="00803023">
        <w:rPr>
          <w:rFonts w:ascii="Times New Roman" w:hAnsi="Times New Roman" w:cs="Times New Roman"/>
        </w:rPr>
        <w:t xml:space="preserve"> 120-129 (Springer, 2017).</w:t>
      </w:r>
    </w:p>
    <w:p w14:paraId="5396509B"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33.</w:t>
      </w:r>
      <w:r w:rsidRPr="00803023">
        <w:rPr>
          <w:rFonts w:ascii="Times New Roman" w:hAnsi="Times New Roman" w:cs="Times New Roman"/>
        </w:rPr>
        <w:tab/>
        <w:t>Dittrich, H.C.</w:t>
      </w:r>
      <w:r w:rsidRPr="00803023">
        <w:rPr>
          <w:rFonts w:ascii="Times New Roman" w:hAnsi="Times New Roman" w:cs="Times New Roman"/>
          <w:i/>
        </w:rPr>
        <w:t>, et al.</w:t>
      </w:r>
      <w:r w:rsidRPr="00803023">
        <w:rPr>
          <w:rFonts w:ascii="Times New Roman" w:hAnsi="Times New Roman" w:cs="Times New Roman"/>
        </w:rPr>
        <w:t xml:space="preserve"> Left atrial diameter in nonvalvular atrial fibrillation: an echocardiographic study. </w:t>
      </w:r>
      <w:r w:rsidRPr="00803023">
        <w:rPr>
          <w:rFonts w:ascii="Times New Roman" w:hAnsi="Times New Roman" w:cs="Times New Roman"/>
          <w:i/>
        </w:rPr>
        <w:t>American heart journal</w:t>
      </w:r>
      <w:r w:rsidRPr="00803023">
        <w:rPr>
          <w:rFonts w:ascii="Times New Roman" w:hAnsi="Times New Roman" w:cs="Times New Roman"/>
        </w:rPr>
        <w:t xml:space="preserve"> </w:t>
      </w:r>
      <w:r w:rsidRPr="00803023">
        <w:rPr>
          <w:rFonts w:ascii="Times New Roman" w:hAnsi="Times New Roman" w:cs="Times New Roman"/>
          <w:b/>
        </w:rPr>
        <w:t>137</w:t>
      </w:r>
      <w:r w:rsidRPr="00803023">
        <w:rPr>
          <w:rFonts w:ascii="Times New Roman" w:hAnsi="Times New Roman" w:cs="Times New Roman"/>
        </w:rPr>
        <w:t>, 494-499 (1999).</w:t>
      </w:r>
    </w:p>
    <w:p w14:paraId="489F2DAA"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34.</w:t>
      </w:r>
      <w:r w:rsidRPr="00803023">
        <w:rPr>
          <w:rFonts w:ascii="Times New Roman" w:hAnsi="Times New Roman" w:cs="Times New Roman"/>
        </w:rPr>
        <w:tab/>
        <w:t>Tobon-Gomez, C.</w:t>
      </w:r>
      <w:r w:rsidRPr="00803023">
        <w:rPr>
          <w:rFonts w:ascii="Times New Roman" w:hAnsi="Times New Roman" w:cs="Times New Roman"/>
          <w:i/>
        </w:rPr>
        <w:t>, et al.</w:t>
      </w:r>
      <w:r w:rsidRPr="00803023">
        <w:rPr>
          <w:rFonts w:ascii="Times New Roman" w:hAnsi="Times New Roman" w:cs="Times New Roman"/>
        </w:rPr>
        <w:t xml:space="preserve"> Benchmark for algorithms segmenting the left atrium from 3D CT and MRI datasets. </w:t>
      </w:r>
      <w:r w:rsidRPr="00803023">
        <w:rPr>
          <w:rFonts w:ascii="Times New Roman" w:hAnsi="Times New Roman" w:cs="Times New Roman"/>
          <w:i/>
        </w:rPr>
        <w:t>IEEE transactions on medical imaging</w:t>
      </w:r>
      <w:r w:rsidRPr="00803023">
        <w:rPr>
          <w:rFonts w:ascii="Times New Roman" w:hAnsi="Times New Roman" w:cs="Times New Roman"/>
        </w:rPr>
        <w:t xml:space="preserve"> </w:t>
      </w:r>
      <w:r w:rsidRPr="00803023">
        <w:rPr>
          <w:rFonts w:ascii="Times New Roman" w:hAnsi="Times New Roman" w:cs="Times New Roman"/>
          <w:b/>
        </w:rPr>
        <w:t>34</w:t>
      </w:r>
      <w:r w:rsidRPr="00803023">
        <w:rPr>
          <w:rFonts w:ascii="Times New Roman" w:hAnsi="Times New Roman" w:cs="Times New Roman"/>
        </w:rPr>
        <w:t>, 1460-1473 (2015).</w:t>
      </w:r>
    </w:p>
    <w:p w14:paraId="1DA7A70E"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35.</w:t>
      </w:r>
      <w:r w:rsidRPr="00803023">
        <w:rPr>
          <w:rFonts w:ascii="Times New Roman" w:hAnsi="Times New Roman" w:cs="Times New Roman"/>
        </w:rPr>
        <w:tab/>
        <w:t xml:space="preserve">Burstein, B. &amp; Nattel, S. Atrial fibrosis: mechanisms and clinical relevance in atrial fibrillation. </w:t>
      </w:r>
      <w:r w:rsidRPr="00803023">
        <w:rPr>
          <w:rFonts w:ascii="Times New Roman" w:hAnsi="Times New Roman" w:cs="Times New Roman"/>
          <w:i/>
        </w:rPr>
        <w:t>Journal of the American College of Cardiology</w:t>
      </w:r>
      <w:r w:rsidRPr="00803023">
        <w:rPr>
          <w:rFonts w:ascii="Times New Roman" w:hAnsi="Times New Roman" w:cs="Times New Roman"/>
        </w:rPr>
        <w:t xml:space="preserve"> </w:t>
      </w:r>
      <w:r w:rsidRPr="00803023">
        <w:rPr>
          <w:rFonts w:ascii="Times New Roman" w:hAnsi="Times New Roman" w:cs="Times New Roman"/>
          <w:b/>
        </w:rPr>
        <w:t>51</w:t>
      </w:r>
      <w:r w:rsidRPr="00803023">
        <w:rPr>
          <w:rFonts w:ascii="Times New Roman" w:hAnsi="Times New Roman" w:cs="Times New Roman"/>
        </w:rPr>
        <w:t>, 802-809 (2008).</w:t>
      </w:r>
    </w:p>
    <w:p w14:paraId="43C084D3"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36.</w:t>
      </w:r>
      <w:r w:rsidRPr="00803023">
        <w:rPr>
          <w:rFonts w:ascii="Times New Roman" w:hAnsi="Times New Roman" w:cs="Times New Roman"/>
        </w:rPr>
        <w:tab/>
        <w:t>Yamazaki, M.</w:t>
      </w:r>
      <w:r w:rsidRPr="00803023">
        <w:rPr>
          <w:rFonts w:ascii="Times New Roman" w:hAnsi="Times New Roman" w:cs="Times New Roman"/>
          <w:i/>
        </w:rPr>
        <w:t>, et al.</w:t>
      </w:r>
      <w:r w:rsidRPr="00803023">
        <w:rPr>
          <w:rFonts w:ascii="Times New Roman" w:hAnsi="Times New Roman" w:cs="Times New Roman"/>
        </w:rPr>
        <w:t xml:space="preserve"> Heterogeneous atrial wall thickness and stretch promote scroll waves anchoring during atrial fibrillation. </w:t>
      </w:r>
      <w:r w:rsidRPr="00803023">
        <w:rPr>
          <w:rFonts w:ascii="Times New Roman" w:hAnsi="Times New Roman" w:cs="Times New Roman"/>
          <w:i/>
        </w:rPr>
        <w:t>Cardiovascular research</w:t>
      </w:r>
      <w:r w:rsidRPr="00803023">
        <w:rPr>
          <w:rFonts w:ascii="Times New Roman" w:hAnsi="Times New Roman" w:cs="Times New Roman"/>
        </w:rPr>
        <w:t xml:space="preserve"> </w:t>
      </w:r>
      <w:r w:rsidRPr="00803023">
        <w:rPr>
          <w:rFonts w:ascii="Times New Roman" w:hAnsi="Times New Roman" w:cs="Times New Roman"/>
          <w:b/>
        </w:rPr>
        <w:t>94</w:t>
      </w:r>
      <w:r w:rsidRPr="00803023">
        <w:rPr>
          <w:rFonts w:ascii="Times New Roman" w:hAnsi="Times New Roman" w:cs="Times New Roman"/>
        </w:rPr>
        <w:t>, 48-57 (2012).</w:t>
      </w:r>
    </w:p>
    <w:p w14:paraId="4BB46A18"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37.</w:t>
      </w:r>
      <w:r w:rsidRPr="00803023">
        <w:rPr>
          <w:rFonts w:ascii="Times New Roman" w:hAnsi="Times New Roman" w:cs="Times New Roman"/>
        </w:rPr>
        <w:tab/>
        <w:t>Yang, G.</w:t>
      </w:r>
      <w:r w:rsidRPr="00803023">
        <w:rPr>
          <w:rFonts w:ascii="Times New Roman" w:hAnsi="Times New Roman" w:cs="Times New Roman"/>
          <w:i/>
        </w:rPr>
        <w:t>, et al.</w:t>
      </w:r>
      <w:r w:rsidRPr="00803023">
        <w:rPr>
          <w:rFonts w:ascii="Times New Roman" w:hAnsi="Times New Roman" w:cs="Times New Roman"/>
        </w:rPr>
        <w:t xml:space="preserve"> Simultaneous left atrium anatomy and scar segmentations via deep learning in multiview information with attention. </w:t>
      </w:r>
      <w:r w:rsidRPr="00803023">
        <w:rPr>
          <w:rFonts w:ascii="Times New Roman" w:hAnsi="Times New Roman" w:cs="Times New Roman"/>
          <w:i/>
        </w:rPr>
        <w:t>Future Generation Computer Systems</w:t>
      </w:r>
      <w:r w:rsidRPr="00803023">
        <w:rPr>
          <w:rFonts w:ascii="Times New Roman" w:hAnsi="Times New Roman" w:cs="Times New Roman"/>
        </w:rPr>
        <w:t xml:space="preserve"> </w:t>
      </w:r>
      <w:r w:rsidRPr="00803023">
        <w:rPr>
          <w:rFonts w:ascii="Times New Roman" w:hAnsi="Times New Roman" w:cs="Times New Roman"/>
          <w:b/>
        </w:rPr>
        <w:t>107</w:t>
      </w:r>
      <w:r w:rsidRPr="00803023">
        <w:rPr>
          <w:rFonts w:ascii="Times New Roman" w:hAnsi="Times New Roman" w:cs="Times New Roman"/>
        </w:rPr>
        <w:t>, 215-228 (2020).</w:t>
      </w:r>
    </w:p>
    <w:p w14:paraId="6356F395"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38.</w:t>
      </w:r>
      <w:r w:rsidRPr="00803023">
        <w:rPr>
          <w:rFonts w:ascii="Times New Roman" w:hAnsi="Times New Roman" w:cs="Times New Roman"/>
        </w:rPr>
        <w:tab/>
        <w:t>Kwon, O.-S.</w:t>
      </w:r>
      <w:r w:rsidRPr="00803023">
        <w:rPr>
          <w:rFonts w:ascii="Times New Roman" w:hAnsi="Times New Roman" w:cs="Times New Roman"/>
          <w:i/>
        </w:rPr>
        <w:t>, et al.</w:t>
      </w:r>
      <w:r w:rsidRPr="00803023">
        <w:rPr>
          <w:rFonts w:ascii="Times New Roman" w:hAnsi="Times New Roman" w:cs="Times New Roman"/>
        </w:rPr>
        <w:t xml:space="preserve"> Accuracy and clinical feasibility of 3D-myocardial thickness map measured by cardiac computed tomogram. </w:t>
      </w:r>
      <w:r w:rsidRPr="00803023">
        <w:rPr>
          <w:rFonts w:ascii="Times New Roman" w:hAnsi="Times New Roman" w:cs="Times New Roman"/>
          <w:i/>
        </w:rPr>
        <w:t>International Journal of Arrhythmia</w:t>
      </w:r>
      <w:r w:rsidRPr="00803023">
        <w:rPr>
          <w:rFonts w:ascii="Times New Roman" w:hAnsi="Times New Roman" w:cs="Times New Roman"/>
        </w:rPr>
        <w:t xml:space="preserve"> </w:t>
      </w:r>
      <w:r w:rsidRPr="00803023">
        <w:rPr>
          <w:rFonts w:ascii="Times New Roman" w:hAnsi="Times New Roman" w:cs="Times New Roman"/>
          <w:b/>
        </w:rPr>
        <w:t>21</w:t>
      </w:r>
      <w:r w:rsidRPr="00803023">
        <w:rPr>
          <w:rFonts w:ascii="Times New Roman" w:hAnsi="Times New Roman" w:cs="Times New Roman"/>
        </w:rPr>
        <w:t>, 1-11 (2020).</w:t>
      </w:r>
    </w:p>
    <w:p w14:paraId="19CB854E"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39.</w:t>
      </w:r>
      <w:r w:rsidRPr="00803023">
        <w:rPr>
          <w:rFonts w:ascii="Times New Roman" w:hAnsi="Times New Roman" w:cs="Times New Roman"/>
        </w:rPr>
        <w:tab/>
        <w:t>Kamali, R.</w:t>
      </w:r>
      <w:r w:rsidRPr="00803023">
        <w:rPr>
          <w:rFonts w:ascii="Times New Roman" w:hAnsi="Times New Roman" w:cs="Times New Roman"/>
          <w:i/>
        </w:rPr>
        <w:t>, et al.</w:t>
      </w:r>
      <w:r w:rsidRPr="00803023">
        <w:rPr>
          <w:rFonts w:ascii="Times New Roman" w:hAnsi="Times New Roman" w:cs="Times New Roman"/>
        </w:rPr>
        <w:t xml:space="preserve"> Reproducibility of clinical late gadolinium enhancement magnetic resonance imaging in detecting left atrial scar after atrial fibrillation ablation. </w:t>
      </w:r>
      <w:r w:rsidRPr="00803023">
        <w:rPr>
          <w:rFonts w:ascii="Times New Roman" w:hAnsi="Times New Roman" w:cs="Times New Roman"/>
          <w:i/>
        </w:rPr>
        <w:t>Journal of Cardiovascular Electrophysiology</w:t>
      </w:r>
      <w:r w:rsidRPr="00803023">
        <w:rPr>
          <w:rFonts w:ascii="Times New Roman" w:hAnsi="Times New Roman" w:cs="Times New Roman"/>
        </w:rPr>
        <w:t xml:space="preserve"> </w:t>
      </w:r>
      <w:r w:rsidRPr="00803023">
        <w:rPr>
          <w:rFonts w:ascii="Times New Roman" w:hAnsi="Times New Roman" w:cs="Times New Roman"/>
          <w:b/>
        </w:rPr>
        <w:t>31</w:t>
      </w:r>
      <w:r w:rsidRPr="00803023">
        <w:rPr>
          <w:rFonts w:ascii="Times New Roman" w:hAnsi="Times New Roman" w:cs="Times New Roman"/>
        </w:rPr>
        <w:t>, 2824-2832 (2020).</w:t>
      </w:r>
    </w:p>
    <w:p w14:paraId="2FC5C393"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40.</w:t>
      </w:r>
      <w:r w:rsidRPr="00803023">
        <w:rPr>
          <w:rFonts w:ascii="Times New Roman" w:hAnsi="Times New Roman" w:cs="Times New Roman"/>
        </w:rPr>
        <w:tab/>
        <w:t>Huang, Q.</w:t>
      </w:r>
      <w:r w:rsidRPr="00803023">
        <w:rPr>
          <w:rFonts w:ascii="Times New Roman" w:hAnsi="Times New Roman" w:cs="Times New Roman"/>
          <w:i/>
        </w:rPr>
        <w:t>, et al.</w:t>
      </w:r>
      <w:r w:rsidRPr="00803023">
        <w:rPr>
          <w:rFonts w:ascii="Times New Roman" w:hAnsi="Times New Roman" w:cs="Times New Roman"/>
        </w:rPr>
        <w:t xml:space="preserve"> Measure Anatomical Thickness from Cardiac MRI with Deep Neural Networks. in </w:t>
      </w:r>
      <w:r w:rsidRPr="00803023">
        <w:rPr>
          <w:rFonts w:ascii="Times New Roman" w:hAnsi="Times New Roman" w:cs="Times New Roman"/>
          <w:i/>
        </w:rPr>
        <w:t>International Workshop on Statistical Atlases and Computational Models of the Heart</w:t>
      </w:r>
      <w:r w:rsidRPr="00803023">
        <w:rPr>
          <w:rFonts w:ascii="Times New Roman" w:hAnsi="Times New Roman" w:cs="Times New Roman"/>
        </w:rPr>
        <w:t xml:space="preserve"> 44-55 (Springer, 2020).</w:t>
      </w:r>
    </w:p>
    <w:p w14:paraId="50ECA7C2"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41.</w:t>
      </w:r>
      <w:r w:rsidRPr="00803023">
        <w:rPr>
          <w:rFonts w:ascii="Times New Roman" w:hAnsi="Times New Roman" w:cs="Times New Roman"/>
        </w:rPr>
        <w:tab/>
        <w:t>Karim, R.</w:t>
      </w:r>
      <w:r w:rsidRPr="00803023">
        <w:rPr>
          <w:rFonts w:ascii="Times New Roman" w:hAnsi="Times New Roman" w:cs="Times New Roman"/>
          <w:i/>
        </w:rPr>
        <w:t>, et al.</w:t>
      </w:r>
      <w:r w:rsidRPr="00803023">
        <w:rPr>
          <w:rFonts w:ascii="Times New Roman" w:hAnsi="Times New Roman" w:cs="Times New Roman"/>
        </w:rPr>
        <w:t xml:space="preserve"> Algorithms for left atrial wall segmentation and thickness–Evaluation on an open-source CT and MRI image database. </w:t>
      </w:r>
      <w:r w:rsidRPr="00803023">
        <w:rPr>
          <w:rFonts w:ascii="Times New Roman" w:hAnsi="Times New Roman" w:cs="Times New Roman"/>
          <w:i/>
        </w:rPr>
        <w:t>Medical image analysis</w:t>
      </w:r>
      <w:r w:rsidRPr="00803023">
        <w:rPr>
          <w:rFonts w:ascii="Times New Roman" w:hAnsi="Times New Roman" w:cs="Times New Roman"/>
        </w:rPr>
        <w:t xml:space="preserve"> </w:t>
      </w:r>
      <w:r w:rsidRPr="00803023">
        <w:rPr>
          <w:rFonts w:ascii="Times New Roman" w:hAnsi="Times New Roman" w:cs="Times New Roman"/>
          <w:b/>
        </w:rPr>
        <w:t>50</w:t>
      </w:r>
      <w:r w:rsidRPr="00803023">
        <w:rPr>
          <w:rFonts w:ascii="Times New Roman" w:hAnsi="Times New Roman" w:cs="Times New Roman"/>
        </w:rPr>
        <w:t>, 36-53 (2018).</w:t>
      </w:r>
    </w:p>
    <w:p w14:paraId="21EC90A6"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42.</w:t>
      </w:r>
      <w:r w:rsidRPr="00803023">
        <w:rPr>
          <w:rFonts w:ascii="Times New Roman" w:hAnsi="Times New Roman" w:cs="Times New Roman"/>
        </w:rPr>
        <w:tab/>
        <w:t xml:space="preserve">Goodfellow, I.J., Vinyals, O. &amp; Saxe, A.M. Qualitatively characterizing neural network optimization problems. </w:t>
      </w:r>
      <w:r w:rsidRPr="00803023">
        <w:rPr>
          <w:rFonts w:ascii="Times New Roman" w:hAnsi="Times New Roman" w:cs="Times New Roman"/>
          <w:i/>
        </w:rPr>
        <w:t>arXiv preprint arXiv:1412.6544</w:t>
      </w:r>
      <w:r w:rsidRPr="00803023">
        <w:rPr>
          <w:rFonts w:ascii="Times New Roman" w:hAnsi="Times New Roman" w:cs="Times New Roman"/>
        </w:rPr>
        <w:t xml:space="preserve"> (2014).</w:t>
      </w:r>
    </w:p>
    <w:p w14:paraId="0B75FB9C"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43.</w:t>
      </w:r>
      <w:r w:rsidRPr="00803023">
        <w:rPr>
          <w:rFonts w:ascii="Times New Roman" w:hAnsi="Times New Roman" w:cs="Times New Roman"/>
        </w:rPr>
        <w:tab/>
        <w:t xml:space="preserve">Johnson, J.M. &amp; Khoshgoftaar, T.M. Survey on deep learning with class imbalance. </w:t>
      </w:r>
      <w:r w:rsidRPr="00803023">
        <w:rPr>
          <w:rFonts w:ascii="Times New Roman" w:hAnsi="Times New Roman" w:cs="Times New Roman"/>
          <w:i/>
        </w:rPr>
        <w:t>Journal of Big Data</w:t>
      </w:r>
      <w:r w:rsidRPr="00803023">
        <w:rPr>
          <w:rFonts w:ascii="Times New Roman" w:hAnsi="Times New Roman" w:cs="Times New Roman"/>
        </w:rPr>
        <w:t xml:space="preserve"> </w:t>
      </w:r>
      <w:r w:rsidRPr="00803023">
        <w:rPr>
          <w:rFonts w:ascii="Times New Roman" w:hAnsi="Times New Roman" w:cs="Times New Roman"/>
          <w:b/>
        </w:rPr>
        <w:t>6</w:t>
      </w:r>
      <w:r w:rsidRPr="00803023">
        <w:rPr>
          <w:rFonts w:ascii="Times New Roman" w:hAnsi="Times New Roman" w:cs="Times New Roman"/>
        </w:rPr>
        <w:t>, 1-54 (2019).</w:t>
      </w:r>
    </w:p>
    <w:p w14:paraId="48425834" w14:textId="77777777" w:rsidR="00803023" w:rsidRPr="00803023" w:rsidRDefault="00803023" w:rsidP="00803023">
      <w:pPr>
        <w:pStyle w:val="EndNoteBibliography"/>
        <w:spacing w:after="0"/>
        <w:ind w:left="720" w:hanging="720"/>
        <w:rPr>
          <w:rFonts w:ascii="Times New Roman" w:hAnsi="Times New Roman" w:cs="Times New Roman"/>
        </w:rPr>
      </w:pPr>
      <w:r w:rsidRPr="00803023">
        <w:rPr>
          <w:rFonts w:ascii="Times New Roman" w:hAnsi="Times New Roman" w:cs="Times New Roman"/>
        </w:rPr>
        <w:t>44.</w:t>
      </w:r>
      <w:r w:rsidRPr="00803023">
        <w:rPr>
          <w:rFonts w:ascii="Times New Roman" w:hAnsi="Times New Roman" w:cs="Times New Roman"/>
        </w:rPr>
        <w:tab/>
        <w:t>Kettering, K.</w:t>
      </w:r>
      <w:r w:rsidRPr="00803023">
        <w:rPr>
          <w:rFonts w:ascii="Times New Roman" w:hAnsi="Times New Roman" w:cs="Times New Roman"/>
          <w:i/>
        </w:rPr>
        <w:t>, et al.</w:t>
      </w:r>
      <w:r w:rsidRPr="00803023">
        <w:rPr>
          <w:rFonts w:ascii="Times New Roman" w:hAnsi="Times New Roman" w:cs="Times New Roman"/>
        </w:rPr>
        <w:t xml:space="preserve"> Catheter ablation of atrial fibrillation using the Navx-/Ensite-system and a CT-/MRI-guided approach. </w:t>
      </w:r>
      <w:r w:rsidRPr="00803023">
        <w:rPr>
          <w:rFonts w:ascii="Times New Roman" w:hAnsi="Times New Roman" w:cs="Times New Roman"/>
          <w:i/>
        </w:rPr>
        <w:t>Clinical research in cardiology</w:t>
      </w:r>
      <w:r w:rsidRPr="00803023">
        <w:rPr>
          <w:rFonts w:ascii="Times New Roman" w:hAnsi="Times New Roman" w:cs="Times New Roman"/>
        </w:rPr>
        <w:t xml:space="preserve"> </w:t>
      </w:r>
      <w:r w:rsidRPr="00803023">
        <w:rPr>
          <w:rFonts w:ascii="Times New Roman" w:hAnsi="Times New Roman" w:cs="Times New Roman"/>
          <w:b/>
        </w:rPr>
        <w:t>98</w:t>
      </w:r>
      <w:r w:rsidRPr="00803023">
        <w:rPr>
          <w:rFonts w:ascii="Times New Roman" w:hAnsi="Times New Roman" w:cs="Times New Roman"/>
        </w:rPr>
        <w:t>, 285-296 (2009).</w:t>
      </w:r>
    </w:p>
    <w:p w14:paraId="343E9623" w14:textId="77777777" w:rsidR="00803023" w:rsidRPr="00803023" w:rsidRDefault="00803023" w:rsidP="00803023">
      <w:pPr>
        <w:pStyle w:val="EndNoteBibliography"/>
        <w:ind w:left="720" w:hanging="720"/>
        <w:rPr>
          <w:rFonts w:ascii="Times New Roman" w:hAnsi="Times New Roman" w:cs="Times New Roman"/>
        </w:rPr>
      </w:pPr>
      <w:r w:rsidRPr="00803023">
        <w:rPr>
          <w:rFonts w:ascii="Times New Roman" w:hAnsi="Times New Roman" w:cs="Times New Roman"/>
        </w:rPr>
        <w:t>45.</w:t>
      </w:r>
      <w:r w:rsidRPr="00803023">
        <w:rPr>
          <w:rFonts w:ascii="Times New Roman" w:hAnsi="Times New Roman" w:cs="Times New Roman"/>
        </w:rPr>
        <w:tab/>
        <w:t>Wang, Y.</w:t>
      </w:r>
      <w:r w:rsidRPr="00803023">
        <w:rPr>
          <w:rFonts w:ascii="Times New Roman" w:hAnsi="Times New Roman" w:cs="Times New Roman"/>
          <w:i/>
        </w:rPr>
        <w:t>, et al.</w:t>
      </w:r>
      <w:r w:rsidRPr="00803023">
        <w:rPr>
          <w:rFonts w:ascii="Times New Roman" w:hAnsi="Times New Roman" w:cs="Times New Roman"/>
        </w:rPr>
        <w:t xml:space="preserve"> A robust computational framework for estimating 3D Bi-Atrial chamber wall thickness. </w:t>
      </w:r>
      <w:r w:rsidRPr="00803023">
        <w:rPr>
          <w:rFonts w:ascii="Times New Roman" w:hAnsi="Times New Roman" w:cs="Times New Roman"/>
          <w:i/>
        </w:rPr>
        <w:t>Computers in biology and medicine</w:t>
      </w:r>
      <w:r w:rsidRPr="00803023">
        <w:rPr>
          <w:rFonts w:ascii="Times New Roman" w:hAnsi="Times New Roman" w:cs="Times New Roman"/>
        </w:rPr>
        <w:t xml:space="preserve"> </w:t>
      </w:r>
      <w:r w:rsidRPr="00803023">
        <w:rPr>
          <w:rFonts w:ascii="Times New Roman" w:hAnsi="Times New Roman" w:cs="Times New Roman"/>
          <w:b/>
        </w:rPr>
        <w:t>114</w:t>
      </w:r>
      <w:r w:rsidRPr="00803023">
        <w:rPr>
          <w:rFonts w:ascii="Times New Roman" w:hAnsi="Times New Roman" w:cs="Times New Roman"/>
        </w:rPr>
        <w:t>, 103444 (2019).</w:t>
      </w:r>
    </w:p>
    <w:p w14:paraId="715E75D6" w14:textId="7E56CBF1" w:rsidR="00DC5397" w:rsidRPr="009D74BB" w:rsidRDefault="00DC5397" w:rsidP="0048607A">
      <w:pPr>
        <w:spacing w:after="0" w:line="240" w:lineRule="auto"/>
        <w:jc w:val="both"/>
        <w:rPr>
          <w:rFonts w:ascii="Times New Roman" w:hAnsi="Times New Roman" w:cs="Times New Roman"/>
          <w:color w:val="222222"/>
          <w:shd w:val="clear" w:color="auto" w:fill="FFFFFF"/>
          <w:lang w:val="en-GB"/>
        </w:rPr>
      </w:pPr>
    </w:p>
    <w:p w14:paraId="2A157F51" w14:textId="77777777" w:rsidR="00752857" w:rsidRPr="009D74BB" w:rsidRDefault="00752857" w:rsidP="0048607A">
      <w:pPr>
        <w:pBdr>
          <w:bottom w:val="single" w:sz="6" w:space="1" w:color="auto"/>
        </w:pBdr>
        <w:spacing w:after="0" w:line="240" w:lineRule="auto"/>
        <w:jc w:val="both"/>
        <w:rPr>
          <w:rFonts w:ascii="Times New Roman" w:hAnsi="Times New Roman" w:cs="Times New Roman"/>
          <w:b/>
          <w:bCs/>
          <w:sz w:val="28"/>
          <w:szCs w:val="28"/>
          <w:lang w:val="en-GB"/>
        </w:rPr>
      </w:pPr>
      <w:r w:rsidRPr="009D74BB">
        <w:rPr>
          <w:rFonts w:ascii="Times New Roman" w:hAnsi="Times New Roman" w:cs="Times New Roman"/>
          <w:b/>
          <w:bCs/>
          <w:sz w:val="28"/>
          <w:szCs w:val="28"/>
          <w:lang w:val="en-GB"/>
        </w:rPr>
        <w:t>Acknowledgements</w:t>
      </w:r>
      <w:r w:rsidRPr="009D74BB">
        <w:rPr>
          <w:rFonts w:ascii="Times New Roman" w:hAnsi="Times New Roman" w:cs="Times New Roman"/>
          <w:b/>
          <w:bCs/>
          <w:lang w:val="en-GB"/>
        </w:rPr>
        <w:t xml:space="preserve"> </w:t>
      </w:r>
    </w:p>
    <w:p w14:paraId="16226DAD" w14:textId="46ADC102" w:rsidR="00740511" w:rsidRPr="00740511" w:rsidRDefault="004B4477" w:rsidP="0048607A">
      <w:pPr>
        <w:spacing w:after="0" w:line="240" w:lineRule="auto"/>
        <w:jc w:val="both"/>
        <w:rPr>
          <w:rFonts w:ascii="Times New Roman" w:hAnsi="Times New Roman" w:cs="Times New Roman"/>
          <w:lang w:val="en-GB"/>
        </w:rPr>
      </w:pPr>
      <w:r>
        <w:rPr>
          <w:rFonts w:ascii="Times New Roman" w:hAnsi="Times New Roman" w:cs="Times New Roman"/>
          <w:lang w:val="en-GB"/>
        </w:rPr>
        <w:t>This work was funded by the Heath Research</w:t>
      </w:r>
      <w:r w:rsidR="008B64C9">
        <w:rPr>
          <w:rFonts w:ascii="Times New Roman" w:hAnsi="Times New Roman" w:cs="Times New Roman"/>
          <w:lang w:val="en-GB"/>
        </w:rPr>
        <w:t xml:space="preserve"> Council of New Zealand</w:t>
      </w:r>
      <w:r>
        <w:rPr>
          <w:rFonts w:ascii="Times New Roman" w:hAnsi="Times New Roman" w:cs="Times New Roman"/>
          <w:lang w:val="en-GB"/>
        </w:rPr>
        <w:t xml:space="preserve"> and Hea</w:t>
      </w:r>
      <w:r w:rsidR="008B64C9">
        <w:rPr>
          <w:rFonts w:ascii="Times New Roman" w:hAnsi="Times New Roman" w:cs="Times New Roman"/>
          <w:lang w:val="en-GB"/>
        </w:rPr>
        <w:t>rt Foundation New Zealand</w:t>
      </w:r>
      <w:r>
        <w:rPr>
          <w:rFonts w:ascii="Times New Roman" w:hAnsi="Times New Roman" w:cs="Times New Roman"/>
          <w:lang w:val="en-GB"/>
        </w:rPr>
        <w:t xml:space="preserve">. </w:t>
      </w:r>
      <w:r w:rsidR="0044771C">
        <w:rPr>
          <w:rFonts w:ascii="Times New Roman" w:hAnsi="Times New Roman" w:cs="Times New Roman"/>
          <w:lang w:val="en-GB"/>
        </w:rPr>
        <w:t xml:space="preserve">We are grateful for Nvidia for donating a Titan-V GPU which aided our </w:t>
      </w:r>
      <w:r w:rsidR="0044771C" w:rsidRPr="00740511">
        <w:rPr>
          <w:rFonts w:ascii="Times New Roman" w:hAnsi="Times New Roman" w:cs="Times New Roman"/>
          <w:lang w:val="en-GB"/>
        </w:rPr>
        <w:t>algorithm development. We would like to acknowledge the NIH/NIGMS Center for Integrative Biomedical Computing (CIBC) at the University of Utah</w:t>
      </w:r>
      <w:r w:rsidR="00F50366" w:rsidRPr="00740511">
        <w:rPr>
          <w:rFonts w:ascii="Times New Roman" w:hAnsi="Times New Roman" w:cs="Times New Roman"/>
          <w:lang w:val="en-GB"/>
        </w:rPr>
        <w:t>, United States</w:t>
      </w:r>
      <w:r w:rsidR="00774188" w:rsidRPr="00740511">
        <w:rPr>
          <w:rFonts w:ascii="Times New Roman" w:hAnsi="Times New Roman" w:cs="Times New Roman"/>
          <w:lang w:val="en-GB"/>
        </w:rPr>
        <w:t>.</w:t>
      </w:r>
      <w:r w:rsidR="00740511">
        <w:rPr>
          <w:rFonts w:ascii="Times New Roman" w:hAnsi="Times New Roman" w:cs="Times New Roman"/>
          <w:lang w:val="en-GB"/>
        </w:rPr>
        <w:t xml:space="preserve"> </w:t>
      </w:r>
      <w:ins w:id="16" w:author="zhaohan" w:date="2021-10-12T21:41:00Z">
        <w:r w:rsidR="00740511" w:rsidRPr="00740511">
          <w:rPr>
            <w:rFonts w:ascii="Times New Roman" w:hAnsi="Times New Roman" w:cs="Times New Roman"/>
            <w:color w:val="222222"/>
            <w:shd w:val="clear" w:color="auto" w:fill="FFFFFF"/>
          </w:rPr>
          <w:t xml:space="preserve">This research has </w:t>
        </w:r>
        <w:r w:rsidR="00740511">
          <w:rPr>
            <w:rFonts w:ascii="Times New Roman" w:hAnsi="Times New Roman" w:cs="Times New Roman"/>
            <w:color w:val="222222"/>
            <w:shd w:val="clear" w:color="auto" w:fill="FFFFFF"/>
          </w:rPr>
          <w:t xml:space="preserve">also </w:t>
        </w:r>
        <w:r w:rsidR="00740511" w:rsidRPr="00740511">
          <w:rPr>
            <w:rFonts w:ascii="Times New Roman" w:hAnsi="Times New Roman" w:cs="Times New Roman"/>
            <w:color w:val="222222"/>
            <w:shd w:val="clear" w:color="auto" w:fill="FFFFFF"/>
          </w:rPr>
          <w:t>been conducted using data from UK Biobank, a major biomedical databse: </w:t>
        </w:r>
        <w:r w:rsidR="00740511" w:rsidRPr="00740511">
          <w:rPr>
            <w:rFonts w:ascii="Times New Roman" w:hAnsi="Times New Roman" w:cs="Times New Roman"/>
          </w:rPr>
          <w:fldChar w:fldCharType="begin"/>
        </w:r>
        <w:r w:rsidR="00740511" w:rsidRPr="00740511">
          <w:rPr>
            <w:rFonts w:ascii="Times New Roman" w:hAnsi="Times New Roman" w:cs="Times New Roman"/>
          </w:rPr>
          <w:instrText xml:space="preserve"> HYPERLINK "http://www.ukbiobank.ac.uk/" \t "_blank" </w:instrText>
        </w:r>
        <w:r w:rsidR="00740511" w:rsidRPr="00740511">
          <w:rPr>
            <w:rFonts w:ascii="Times New Roman" w:hAnsi="Times New Roman" w:cs="Times New Roman"/>
          </w:rPr>
          <w:fldChar w:fldCharType="separate"/>
        </w:r>
        <w:r w:rsidR="00740511" w:rsidRPr="00740511">
          <w:rPr>
            <w:rStyle w:val="Hyperlink"/>
            <w:rFonts w:ascii="Times New Roman" w:hAnsi="Times New Roman" w:cs="Times New Roman"/>
            <w:color w:val="1155CC"/>
            <w:shd w:val="clear" w:color="auto" w:fill="FFFFFF"/>
          </w:rPr>
          <w:t>www.ukbiobank.ac.uk</w:t>
        </w:r>
        <w:r w:rsidR="00740511" w:rsidRPr="00740511">
          <w:rPr>
            <w:rFonts w:ascii="Times New Roman" w:hAnsi="Times New Roman" w:cs="Times New Roman"/>
          </w:rPr>
          <w:fldChar w:fldCharType="end"/>
        </w:r>
      </w:ins>
    </w:p>
    <w:p w14:paraId="2A157F53" w14:textId="77777777" w:rsidR="00B0037C" w:rsidRPr="009D74BB" w:rsidRDefault="00B0037C" w:rsidP="0048607A">
      <w:pPr>
        <w:spacing w:after="0" w:line="240" w:lineRule="auto"/>
        <w:jc w:val="both"/>
        <w:rPr>
          <w:rFonts w:ascii="Times New Roman" w:hAnsi="Times New Roman" w:cs="Times New Roman"/>
          <w:lang w:val="en-GB"/>
        </w:rPr>
      </w:pPr>
    </w:p>
    <w:p w14:paraId="2A157F54" w14:textId="77777777" w:rsidR="00752857" w:rsidRPr="009D74BB" w:rsidRDefault="00752857" w:rsidP="0048607A">
      <w:pPr>
        <w:pBdr>
          <w:bottom w:val="single" w:sz="6" w:space="1" w:color="auto"/>
        </w:pBdr>
        <w:spacing w:after="0" w:line="240" w:lineRule="auto"/>
        <w:jc w:val="both"/>
        <w:rPr>
          <w:rFonts w:ascii="Times New Roman" w:hAnsi="Times New Roman" w:cs="Times New Roman"/>
          <w:b/>
          <w:bCs/>
          <w:sz w:val="28"/>
          <w:szCs w:val="28"/>
          <w:lang w:val="en-GB"/>
        </w:rPr>
      </w:pPr>
      <w:r w:rsidRPr="009D74BB">
        <w:rPr>
          <w:rFonts w:ascii="Times New Roman" w:hAnsi="Times New Roman" w:cs="Times New Roman"/>
          <w:b/>
          <w:bCs/>
          <w:sz w:val="28"/>
          <w:szCs w:val="28"/>
          <w:lang w:val="en-GB"/>
        </w:rPr>
        <w:t>Ethics declarations</w:t>
      </w:r>
    </w:p>
    <w:p w14:paraId="06FF0A35" w14:textId="5CD46D57" w:rsidR="00D66109" w:rsidRPr="00F61164" w:rsidRDefault="00D66109" w:rsidP="00D66109">
      <w:pPr>
        <w:spacing w:after="0" w:line="240" w:lineRule="auto"/>
        <w:jc w:val="both"/>
        <w:rPr>
          <w:rFonts w:ascii="Times New Roman" w:eastAsia="Times New Roman" w:hAnsi="Times New Roman" w:cs="Times New Roman"/>
          <w:lang w:val="en-GB" w:eastAsia="en-GB"/>
        </w:rPr>
      </w:pPr>
      <w:ins w:id="17" w:author="zhaohan" w:date="2021-10-12T21:43:00Z">
        <w:r w:rsidRPr="00F61164">
          <w:rPr>
            <w:rFonts w:ascii="Times New Roman" w:eastAsia="Times New Roman" w:hAnsi="Times New Roman" w:cs="Times New Roman"/>
            <w:color w:val="000000"/>
            <w:shd w:val="clear" w:color="auto" w:fill="FFFFFF"/>
            <w:lang w:val="en-GB" w:eastAsia="en-GB"/>
          </w:rPr>
          <w:t>This study complies with the Declaration of Helsinki; the work was covered by the ethical approval for UK Biobank studies from the NHS National Research Ethics Service on 17th June 2011 (Ref 11/NW/0382) and extended on 18 June 2021 (Ref 21/NW/0157) with written informed consent obtained from all participants. No other ethics declaration applies.</w:t>
        </w:r>
      </w:ins>
    </w:p>
    <w:p w14:paraId="2A157F55" w14:textId="656BAB44" w:rsidR="00752857" w:rsidRPr="00D66109" w:rsidRDefault="00752857" w:rsidP="00D66109">
      <w:pPr>
        <w:spacing w:after="0" w:line="240" w:lineRule="auto"/>
        <w:jc w:val="both"/>
        <w:rPr>
          <w:rFonts w:ascii="Times New Roman" w:hAnsi="Times New Roman" w:cs="Times New Roman"/>
          <w:lang w:val="en-GB" w:eastAsia="pt-BR"/>
        </w:rPr>
      </w:pPr>
    </w:p>
    <w:sectPr w:rsidR="00752857" w:rsidRPr="00D66109" w:rsidSect="006374AB">
      <w:pgSz w:w="11906" w:h="16838"/>
      <w:pgMar w:top="1440" w:right="1800" w:bottom="1134"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81E8A" w14:textId="77777777" w:rsidR="002151F7" w:rsidRDefault="002151F7" w:rsidP="00CB2FF0">
      <w:pPr>
        <w:spacing w:after="0" w:line="240" w:lineRule="auto"/>
      </w:pPr>
      <w:r>
        <w:separator/>
      </w:r>
    </w:p>
  </w:endnote>
  <w:endnote w:type="continuationSeparator" w:id="0">
    <w:p w14:paraId="14811990" w14:textId="77777777" w:rsidR="002151F7" w:rsidRDefault="002151F7" w:rsidP="00CB2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32A01" w14:textId="77777777" w:rsidR="002151F7" w:rsidRDefault="002151F7" w:rsidP="00CB2FF0">
      <w:pPr>
        <w:spacing w:after="0" w:line="240" w:lineRule="auto"/>
      </w:pPr>
      <w:r>
        <w:separator/>
      </w:r>
    </w:p>
  </w:footnote>
  <w:footnote w:type="continuationSeparator" w:id="0">
    <w:p w14:paraId="6E12702B" w14:textId="77777777" w:rsidR="002151F7" w:rsidRDefault="002151F7" w:rsidP="00CB2F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B289F"/>
    <w:multiLevelType w:val="hybridMultilevel"/>
    <w:tmpl w:val="191ED38C"/>
    <w:lvl w:ilvl="0" w:tplc="8508258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E97C79"/>
    <w:multiLevelType w:val="hybridMultilevel"/>
    <w:tmpl w:val="6B449FA8"/>
    <w:lvl w:ilvl="0" w:tplc="945CF400">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5D63B8"/>
    <w:multiLevelType w:val="hybridMultilevel"/>
    <w:tmpl w:val="23EA3DD4"/>
    <w:lvl w:ilvl="0" w:tplc="14090001">
      <w:start w:val="1"/>
      <w:numFmt w:val="bullet"/>
      <w:lvlText w:val=""/>
      <w:lvlJc w:val="left"/>
      <w:pPr>
        <w:ind w:left="1140" w:hanging="360"/>
      </w:pPr>
      <w:rPr>
        <w:rFonts w:ascii="Symbol" w:hAnsi="Symbol" w:hint="default"/>
      </w:rPr>
    </w:lvl>
    <w:lvl w:ilvl="1" w:tplc="14090003" w:tentative="1">
      <w:start w:val="1"/>
      <w:numFmt w:val="bullet"/>
      <w:lvlText w:val="o"/>
      <w:lvlJc w:val="left"/>
      <w:pPr>
        <w:ind w:left="1860" w:hanging="360"/>
      </w:pPr>
      <w:rPr>
        <w:rFonts w:ascii="Courier New" w:hAnsi="Courier New" w:cs="Courier New" w:hint="default"/>
      </w:rPr>
    </w:lvl>
    <w:lvl w:ilvl="2" w:tplc="14090005" w:tentative="1">
      <w:start w:val="1"/>
      <w:numFmt w:val="bullet"/>
      <w:lvlText w:val=""/>
      <w:lvlJc w:val="left"/>
      <w:pPr>
        <w:ind w:left="2580" w:hanging="360"/>
      </w:pPr>
      <w:rPr>
        <w:rFonts w:ascii="Wingdings" w:hAnsi="Wingdings" w:hint="default"/>
      </w:rPr>
    </w:lvl>
    <w:lvl w:ilvl="3" w:tplc="14090001" w:tentative="1">
      <w:start w:val="1"/>
      <w:numFmt w:val="bullet"/>
      <w:lvlText w:val=""/>
      <w:lvlJc w:val="left"/>
      <w:pPr>
        <w:ind w:left="3300" w:hanging="360"/>
      </w:pPr>
      <w:rPr>
        <w:rFonts w:ascii="Symbol" w:hAnsi="Symbol" w:hint="default"/>
      </w:rPr>
    </w:lvl>
    <w:lvl w:ilvl="4" w:tplc="14090003" w:tentative="1">
      <w:start w:val="1"/>
      <w:numFmt w:val="bullet"/>
      <w:lvlText w:val="o"/>
      <w:lvlJc w:val="left"/>
      <w:pPr>
        <w:ind w:left="4020" w:hanging="360"/>
      </w:pPr>
      <w:rPr>
        <w:rFonts w:ascii="Courier New" w:hAnsi="Courier New" w:cs="Courier New" w:hint="default"/>
      </w:rPr>
    </w:lvl>
    <w:lvl w:ilvl="5" w:tplc="14090005" w:tentative="1">
      <w:start w:val="1"/>
      <w:numFmt w:val="bullet"/>
      <w:lvlText w:val=""/>
      <w:lvlJc w:val="left"/>
      <w:pPr>
        <w:ind w:left="4740" w:hanging="360"/>
      </w:pPr>
      <w:rPr>
        <w:rFonts w:ascii="Wingdings" w:hAnsi="Wingdings" w:hint="default"/>
      </w:rPr>
    </w:lvl>
    <w:lvl w:ilvl="6" w:tplc="14090001" w:tentative="1">
      <w:start w:val="1"/>
      <w:numFmt w:val="bullet"/>
      <w:lvlText w:val=""/>
      <w:lvlJc w:val="left"/>
      <w:pPr>
        <w:ind w:left="5460" w:hanging="360"/>
      </w:pPr>
      <w:rPr>
        <w:rFonts w:ascii="Symbol" w:hAnsi="Symbol" w:hint="default"/>
      </w:rPr>
    </w:lvl>
    <w:lvl w:ilvl="7" w:tplc="14090003" w:tentative="1">
      <w:start w:val="1"/>
      <w:numFmt w:val="bullet"/>
      <w:lvlText w:val="o"/>
      <w:lvlJc w:val="left"/>
      <w:pPr>
        <w:ind w:left="6180" w:hanging="360"/>
      </w:pPr>
      <w:rPr>
        <w:rFonts w:ascii="Courier New" w:hAnsi="Courier New" w:cs="Courier New" w:hint="default"/>
      </w:rPr>
    </w:lvl>
    <w:lvl w:ilvl="8" w:tplc="14090005" w:tentative="1">
      <w:start w:val="1"/>
      <w:numFmt w:val="bullet"/>
      <w:lvlText w:val=""/>
      <w:lvlJc w:val="left"/>
      <w:pPr>
        <w:ind w:left="6900" w:hanging="360"/>
      </w:pPr>
      <w:rPr>
        <w:rFonts w:ascii="Wingdings" w:hAnsi="Wingdings" w:hint="default"/>
      </w:rPr>
    </w:lvl>
  </w:abstractNum>
  <w:abstractNum w:abstractNumId="3" w15:restartNumberingAfterBreak="0">
    <w:nsid w:val="0A383F92"/>
    <w:multiLevelType w:val="hybridMultilevel"/>
    <w:tmpl w:val="06BA4A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1D61AA"/>
    <w:multiLevelType w:val="hybridMultilevel"/>
    <w:tmpl w:val="F1FA9EB6"/>
    <w:lvl w:ilvl="0" w:tplc="D0F4AF8A">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42989"/>
    <w:multiLevelType w:val="hybridMultilevel"/>
    <w:tmpl w:val="EA625D8A"/>
    <w:lvl w:ilvl="0" w:tplc="A59822A2">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141E6"/>
    <w:multiLevelType w:val="hybridMultilevel"/>
    <w:tmpl w:val="D9869814"/>
    <w:lvl w:ilvl="0" w:tplc="624A3A4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2ACF0E8E"/>
    <w:multiLevelType w:val="hybridMultilevel"/>
    <w:tmpl w:val="E3CEDFA6"/>
    <w:lvl w:ilvl="0" w:tplc="57C8E4C4">
      <w:numFmt w:val="bullet"/>
      <w:lvlText w:val="-"/>
      <w:lvlJc w:val="left"/>
      <w:pPr>
        <w:ind w:left="780" w:hanging="360"/>
      </w:pPr>
      <w:rPr>
        <w:rFonts w:ascii="Times New Roman" w:eastAsia="宋体" w:hAnsi="Times New Roman" w:cs="Times New Roman"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FD242BC"/>
    <w:multiLevelType w:val="hybridMultilevel"/>
    <w:tmpl w:val="D2C42586"/>
    <w:lvl w:ilvl="0" w:tplc="68A2949C">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08644A"/>
    <w:multiLevelType w:val="hybridMultilevel"/>
    <w:tmpl w:val="CA48A7CE"/>
    <w:lvl w:ilvl="0" w:tplc="3FA2B456">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410638EE"/>
    <w:multiLevelType w:val="hybridMultilevel"/>
    <w:tmpl w:val="3B4061EE"/>
    <w:lvl w:ilvl="0" w:tplc="911A23DC">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1A87A28"/>
    <w:multiLevelType w:val="hybridMultilevel"/>
    <w:tmpl w:val="8E12E8FC"/>
    <w:lvl w:ilvl="0" w:tplc="0284C2E0">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4A295DB2"/>
    <w:multiLevelType w:val="hybridMultilevel"/>
    <w:tmpl w:val="F5DC9184"/>
    <w:lvl w:ilvl="0" w:tplc="065EB5B8">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FF6B2D"/>
    <w:multiLevelType w:val="hybridMultilevel"/>
    <w:tmpl w:val="38D6B5DE"/>
    <w:lvl w:ilvl="0" w:tplc="44CA8F98">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602E8B"/>
    <w:multiLevelType w:val="hybridMultilevel"/>
    <w:tmpl w:val="D8420C50"/>
    <w:lvl w:ilvl="0" w:tplc="47BECC36">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AA23AC2"/>
    <w:multiLevelType w:val="hybridMultilevel"/>
    <w:tmpl w:val="967EF208"/>
    <w:lvl w:ilvl="0" w:tplc="99A49EA4">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1A1D30"/>
    <w:multiLevelType w:val="hybridMultilevel"/>
    <w:tmpl w:val="BF268728"/>
    <w:lvl w:ilvl="0" w:tplc="877C16CA">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38F248F"/>
    <w:multiLevelType w:val="hybridMultilevel"/>
    <w:tmpl w:val="7C32F494"/>
    <w:lvl w:ilvl="0" w:tplc="920C6386">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142997"/>
    <w:multiLevelType w:val="hybridMultilevel"/>
    <w:tmpl w:val="856609B0"/>
    <w:lvl w:ilvl="0" w:tplc="14090001">
      <w:start w:val="1"/>
      <w:numFmt w:val="bullet"/>
      <w:lvlText w:val=""/>
      <w:lvlJc w:val="left"/>
      <w:pPr>
        <w:ind w:left="1140" w:hanging="360"/>
      </w:pPr>
      <w:rPr>
        <w:rFonts w:ascii="Symbol" w:hAnsi="Symbol" w:hint="default"/>
      </w:rPr>
    </w:lvl>
    <w:lvl w:ilvl="1" w:tplc="14090003" w:tentative="1">
      <w:start w:val="1"/>
      <w:numFmt w:val="bullet"/>
      <w:lvlText w:val="o"/>
      <w:lvlJc w:val="left"/>
      <w:pPr>
        <w:ind w:left="1860" w:hanging="360"/>
      </w:pPr>
      <w:rPr>
        <w:rFonts w:ascii="Courier New" w:hAnsi="Courier New" w:cs="Courier New" w:hint="default"/>
      </w:rPr>
    </w:lvl>
    <w:lvl w:ilvl="2" w:tplc="14090005" w:tentative="1">
      <w:start w:val="1"/>
      <w:numFmt w:val="bullet"/>
      <w:lvlText w:val=""/>
      <w:lvlJc w:val="left"/>
      <w:pPr>
        <w:ind w:left="2580" w:hanging="360"/>
      </w:pPr>
      <w:rPr>
        <w:rFonts w:ascii="Wingdings" w:hAnsi="Wingdings" w:hint="default"/>
      </w:rPr>
    </w:lvl>
    <w:lvl w:ilvl="3" w:tplc="14090001" w:tentative="1">
      <w:start w:val="1"/>
      <w:numFmt w:val="bullet"/>
      <w:lvlText w:val=""/>
      <w:lvlJc w:val="left"/>
      <w:pPr>
        <w:ind w:left="3300" w:hanging="360"/>
      </w:pPr>
      <w:rPr>
        <w:rFonts w:ascii="Symbol" w:hAnsi="Symbol" w:hint="default"/>
      </w:rPr>
    </w:lvl>
    <w:lvl w:ilvl="4" w:tplc="14090003" w:tentative="1">
      <w:start w:val="1"/>
      <w:numFmt w:val="bullet"/>
      <w:lvlText w:val="o"/>
      <w:lvlJc w:val="left"/>
      <w:pPr>
        <w:ind w:left="4020" w:hanging="360"/>
      </w:pPr>
      <w:rPr>
        <w:rFonts w:ascii="Courier New" w:hAnsi="Courier New" w:cs="Courier New" w:hint="default"/>
      </w:rPr>
    </w:lvl>
    <w:lvl w:ilvl="5" w:tplc="14090005" w:tentative="1">
      <w:start w:val="1"/>
      <w:numFmt w:val="bullet"/>
      <w:lvlText w:val=""/>
      <w:lvlJc w:val="left"/>
      <w:pPr>
        <w:ind w:left="4740" w:hanging="360"/>
      </w:pPr>
      <w:rPr>
        <w:rFonts w:ascii="Wingdings" w:hAnsi="Wingdings" w:hint="default"/>
      </w:rPr>
    </w:lvl>
    <w:lvl w:ilvl="6" w:tplc="14090001" w:tentative="1">
      <w:start w:val="1"/>
      <w:numFmt w:val="bullet"/>
      <w:lvlText w:val=""/>
      <w:lvlJc w:val="left"/>
      <w:pPr>
        <w:ind w:left="5460" w:hanging="360"/>
      </w:pPr>
      <w:rPr>
        <w:rFonts w:ascii="Symbol" w:hAnsi="Symbol" w:hint="default"/>
      </w:rPr>
    </w:lvl>
    <w:lvl w:ilvl="7" w:tplc="14090003" w:tentative="1">
      <w:start w:val="1"/>
      <w:numFmt w:val="bullet"/>
      <w:lvlText w:val="o"/>
      <w:lvlJc w:val="left"/>
      <w:pPr>
        <w:ind w:left="6180" w:hanging="360"/>
      </w:pPr>
      <w:rPr>
        <w:rFonts w:ascii="Courier New" w:hAnsi="Courier New" w:cs="Courier New" w:hint="default"/>
      </w:rPr>
    </w:lvl>
    <w:lvl w:ilvl="8" w:tplc="14090005" w:tentative="1">
      <w:start w:val="1"/>
      <w:numFmt w:val="bullet"/>
      <w:lvlText w:val=""/>
      <w:lvlJc w:val="left"/>
      <w:pPr>
        <w:ind w:left="6900" w:hanging="360"/>
      </w:pPr>
      <w:rPr>
        <w:rFonts w:ascii="Wingdings" w:hAnsi="Wingdings" w:hint="default"/>
      </w:rPr>
    </w:lvl>
  </w:abstractNum>
  <w:abstractNum w:abstractNumId="19" w15:restartNumberingAfterBreak="0">
    <w:nsid w:val="72660483"/>
    <w:multiLevelType w:val="hybridMultilevel"/>
    <w:tmpl w:val="8F2E3DE8"/>
    <w:lvl w:ilvl="0" w:tplc="3606D038">
      <w:start w:val="12"/>
      <w:numFmt w:val="bullet"/>
      <w:lvlText w:val=""/>
      <w:lvlJc w:val="left"/>
      <w:pPr>
        <w:ind w:left="720" w:hanging="360"/>
      </w:pPr>
      <w:rPr>
        <w:rFonts w:ascii="Symbol" w:eastAsia="宋体" w:hAnsi="Symbol"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16"/>
  </w:num>
  <w:num w:numId="4">
    <w:abstractNumId w:val="8"/>
  </w:num>
  <w:num w:numId="5">
    <w:abstractNumId w:val="6"/>
  </w:num>
  <w:num w:numId="6">
    <w:abstractNumId w:val="15"/>
  </w:num>
  <w:num w:numId="7">
    <w:abstractNumId w:val="17"/>
  </w:num>
  <w:num w:numId="8">
    <w:abstractNumId w:val="3"/>
  </w:num>
  <w:num w:numId="9">
    <w:abstractNumId w:val="2"/>
  </w:num>
  <w:num w:numId="10">
    <w:abstractNumId w:val="19"/>
  </w:num>
  <w:num w:numId="11">
    <w:abstractNumId w:val="18"/>
  </w:num>
  <w:num w:numId="12">
    <w:abstractNumId w:val="12"/>
  </w:num>
  <w:num w:numId="13">
    <w:abstractNumId w:val="4"/>
  </w:num>
  <w:num w:numId="14">
    <w:abstractNumId w:val="9"/>
  </w:num>
  <w:num w:numId="15">
    <w:abstractNumId w:val="13"/>
  </w:num>
  <w:num w:numId="16">
    <w:abstractNumId w:val="11"/>
  </w:num>
  <w:num w:numId="17">
    <w:abstractNumId w:val="5"/>
  </w:num>
  <w:num w:numId="18">
    <w:abstractNumId w:val="10"/>
  </w:num>
  <w:num w:numId="19">
    <w:abstractNumId w:val="0"/>
  </w:num>
  <w:num w:numId="2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ohan">
    <w15:presenceInfo w15:providerId="Windows Live" w15:userId="95e304e8ede717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A0NjUyMTczMTawNDJT0lEKTi0uzszPAykwsqwFAJIUEQAtAAAA"/>
    <w:docVar w:name="EN.InstantFormat" w:val="&lt;ENInstantFormat&gt;&lt;Enabled&gt;1&lt;/Enabled&gt;&lt;ScanUnformatted&gt;1&lt;/ScanUnformatted&gt;&lt;ScanChanges&gt;1&lt;/ScanChanges&gt;&lt;Suspended&gt;0&lt;/Suspended&gt;&lt;/ENInstantFormat&gt;"/>
    <w:docVar w:name="EN.Layout" w:val="&lt;ENLayout&gt;&lt;Style&gt;Nature Medicin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sp9pvwpfez9fmedsto5r9edftzzw22wd5vf&quot;&gt;My EndNote Library&lt;record-ids&gt;&lt;item&gt;6&lt;/item&gt;&lt;item&gt;36&lt;/item&gt;&lt;item&gt;41&lt;/item&gt;&lt;item&gt;44&lt;/item&gt;&lt;item&gt;46&lt;/item&gt;&lt;item&gt;47&lt;/item&gt;&lt;item&gt;49&lt;/item&gt;&lt;item&gt;50&lt;/item&gt;&lt;item&gt;51&lt;/item&gt;&lt;item&gt;52&lt;/item&gt;&lt;item&gt;53&lt;/item&gt;&lt;item&gt;54&lt;/item&gt;&lt;item&gt;55&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8&lt;/item&gt;&lt;item&gt;90&lt;/item&gt;&lt;item&gt;91&lt;/item&gt;&lt;item&gt;92&lt;/item&gt;&lt;item&gt;93&lt;/item&gt;&lt;/record-ids&gt;&lt;/item&gt;&lt;/Libraries&gt;"/>
  </w:docVars>
  <w:rsids>
    <w:rsidRoot w:val="008A7429"/>
    <w:rsid w:val="000000C8"/>
    <w:rsid w:val="0000083C"/>
    <w:rsid w:val="00000994"/>
    <w:rsid w:val="00000A79"/>
    <w:rsid w:val="00000C66"/>
    <w:rsid w:val="00000CB1"/>
    <w:rsid w:val="00000D19"/>
    <w:rsid w:val="00001202"/>
    <w:rsid w:val="000019B7"/>
    <w:rsid w:val="00001B0A"/>
    <w:rsid w:val="00001BCD"/>
    <w:rsid w:val="00001C89"/>
    <w:rsid w:val="00001FAF"/>
    <w:rsid w:val="00001FB4"/>
    <w:rsid w:val="0000207F"/>
    <w:rsid w:val="0000213E"/>
    <w:rsid w:val="00002BA9"/>
    <w:rsid w:val="00002F34"/>
    <w:rsid w:val="00003098"/>
    <w:rsid w:val="000032DF"/>
    <w:rsid w:val="00003396"/>
    <w:rsid w:val="00003495"/>
    <w:rsid w:val="00003517"/>
    <w:rsid w:val="00003730"/>
    <w:rsid w:val="0000378C"/>
    <w:rsid w:val="00004022"/>
    <w:rsid w:val="0000423A"/>
    <w:rsid w:val="00004266"/>
    <w:rsid w:val="00004BC3"/>
    <w:rsid w:val="00004BED"/>
    <w:rsid w:val="00004E2F"/>
    <w:rsid w:val="00004E96"/>
    <w:rsid w:val="000050A3"/>
    <w:rsid w:val="00005AF8"/>
    <w:rsid w:val="00005C02"/>
    <w:rsid w:val="00006156"/>
    <w:rsid w:val="0000658D"/>
    <w:rsid w:val="000067B2"/>
    <w:rsid w:val="00006A19"/>
    <w:rsid w:val="00006E42"/>
    <w:rsid w:val="00006F90"/>
    <w:rsid w:val="00007362"/>
    <w:rsid w:val="00007609"/>
    <w:rsid w:val="00007777"/>
    <w:rsid w:val="000077CD"/>
    <w:rsid w:val="00007814"/>
    <w:rsid w:val="000079A4"/>
    <w:rsid w:val="00007A12"/>
    <w:rsid w:val="00007CA6"/>
    <w:rsid w:val="00010199"/>
    <w:rsid w:val="000103E8"/>
    <w:rsid w:val="000105A5"/>
    <w:rsid w:val="000107AB"/>
    <w:rsid w:val="0001094A"/>
    <w:rsid w:val="0001120D"/>
    <w:rsid w:val="000112F7"/>
    <w:rsid w:val="00011309"/>
    <w:rsid w:val="00011412"/>
    <w:rsid w:val="00011532"/>
    <w:rsid w:val="00011803"/>
    <w:rsid w:val="000119EC"/>
    <w:rsid w:val="00011EBA"/>
    <w:rsid w:val="00011F4B"/>
    <w:rsid w:val="00011FC7"/>
    <w:rsid w:val="0001213C"/>
    <w:rsid w:val="00012220"/>
    <w:rsid w:val="0001250B"/>
    <w:rsid w:val="000127DE"/>
    <w:rsid w:val="00012AF3"/>
    <w:rsid w:val="00012C18"/>
    <w:rsid w:val="00013205"/>
    <w:rsid w:val="000132A1"/>
    <w:rsid w:val="000132C5"/>
    <w:rsid w:val="000137EF"/>
    <w:rsid w:val="0001383E"/>
    <w:rsid w:val="00013E09"/>
    <w:rsid w:val="00014095"/>
    <w:rsid w:val="000144F4"/>
    <w:rsid w:val="00014504"/>
    <w:rsid w:val="00014856"/>
    <w:rsid w:val="00014944"/>
    <w:rsid w:val="00014975"/>
    <w:rsid w:val="00014E81"/>
    <w:rsid w:val="00014E8C"/>
    <w:rsid w:val="000150FF"/>
    <w:rsid w:val="000152C3"/>
    <w:rsid w:val="000152CC"/>
    <w:rsid w:val="00015591"/>
    <w:rsid w:val="00015678"/>
    <w:rsid w:val="00015895"/>
    <w:rsid w:val="000159DB"/>
    <w:rsid w:val="00015E3A"/>
    <w:rsid w:val="00015FD7"/>
    <w:rsid w:val="00016143"/>
    <w:rsid w:val="00016234"/>
    <w:rsid w:val="00016553"/>
    <w:rsid w:val="000169E3"/>
    <w:rsid w:val="00016B1A"/>
    <w:rsid w:val="00016E63"/>
    <w:rsid w:val="00017342"/>
    <w:rsid w:val="0001745E"/>
    <w:rsid w:val="00017508"/>
    <w:rsid w:val="00017588"/>
    <w:rsid w:val="0001759B"/>
    <w:rsid w:val="000179F4"/>
    <w:rsid w:val="00017FDB"/>
    <w:rsid w:val="000200A7"/>
    <w:rsid w:val="000200A8"/>
    <w:rsid w:val="0002012A"/>
    <w:rsid w:val="00020634"/>
    <w:rsid w:val="00020AB5"/>
    <w:rsid w:val="00020B06"/>
    <w:rsid w:val="00021128"/>
    <w:rsid w:val="000213C2"/>
    <w:rsid w:val="00021612"/>
    <w:rsid w:val="000217E1"/>
    <w:rsid w:val="00021B50"/>
    <w:rsid w:val="00021CE3"/>
    <w:rsid w:val="00021F70"/>
    <w:rsid w:val="0002204F"/>
    <w:rsid w:val="000228D9"/>
    <w:rsid w:val="00022930"/>
    <w:rsid w:val="00022AC8"/>
    <w:rsid w:val="0002307C"/>
    <w:rsid w:val="00023453"/>
    <w:rsid w:val="00023554"/>
    <w:rsid w:val="000235DE"/>
    <w:rsid w:val="00023D9F"/>
    <w:rsid w:val="000240E8"/>
    <w:rsid w:val="000241A2"/>
    <w:rsid w:val="00024339"/>
    <w:rsid w:val="000243B7"/>
    <w:rsid w:val="00024794"/>
    <w:rsid w:val="000248F6"/>
    <w:rsid w:val="00024A12"/>
    <w:rsid w:val="00024B8B"/>
    <w:rsid w:val="00024FFF"/>
    <w:rsid w:val="0002509E"/>
    <w:rsid w:val="00025668"/>
    <w:rsid w:val="00026009"/>
    <w:rsid w:val="0002625B"/>
    <w:rsid w:val="00026342"/>
    <w:rsid w:val="0002636E"/>
    <w:rsid w:val="00026409"/>
    <w:rsid w:val="00026478"/>
    <w:rsid w:val="000264B0"/>
    <w:rsid w:val="00026561"/>
    <w:rsid w:val="00026840"/>
    <w:rsid w:val="00026960"/>
    <w:rsid w:val="000269AE"/>
    <w:rsid w:val="00026B49"/>
    <w:rsid w:val="00026D0B"/>
    <w:rsid w:val="00027084"/>
    <w:rsid w:val="000274E4"/>
    <w:rsid w:val="00027A08"/>
    <w:rsid w:val="000301EC"/>
    <w:rsid w:val="00030246"/>
    <w:rsid w:val="0003029C"/>
    <w:rsid w:val="0003049B"/>
    <w:rsid w:val="000306A4"/>
    <w:rsid w:val="00030899"/>
    <w:rsid w:val="00030A59"/>
    <w:rsid w:val="00030A94"/>
    <w:rsid w:val="00030BD5"/>
    <w:rsid w:val="00030C3C"/>
    <w:rsid w:val="00030CEE"/>
    <w:rsid w:val="00030EAA"/>
    <w:rsid w:val="00030FF9"/>
    <w:rsid w:val="000311B2"/>
    <w:rsid w:val="0003122E"/>
    <w:rsid w:val="00031495"/>
    <w:rsid w:val="00031532"/>
    <w:rsid w:val="000316ED"/>
    <w:rsid w:val="000317D7"/>
    <w:rsid w:val="0003193B"/>
    <w:rsid w:val="000319A6"/>
    <w:rsid w:val="000319B1"/>
    <w:rsid w:val="00031B23"/>
    <w:rsid w:val="00031E97"/>
    <w:rsid w:val="0003207B"/>
    <w:rsid w:val="00032327"/>
    <w:rsid w:val="0003235B"/>
    <w:rsid w:val="0003267B"/>
    <w:rsid w:val="000326A3"/>
    <w:rsid w:val="0003277C"/>
    <w:rsid w:val="00032A59"/>
    <w:rsid w:val="00032E76"/>
    <w:rsid w:val="000334D8"/>
    <w:rsid w:val="00033C18"/>
    <w:rsid w:val="0003448B"/>
    <w:rsid w:val="000344BE"/>
    <w:rsid w:val="000347D5"/>
    <w:rsid w:val="00035582"/>
    <w:rsid w:val="000356DB"/>
    <w:rsid w:val="000358A8"/>
    <w:rsid w:val="00035BC4"/>
    <w:rsid w:val="000360D6"/>
    <w:rsid w:val="00036865"/>
    <w:rsid w:val="00036D59"/>
    <w:rsid w:val="0003714C"/>
    <w:rsid w:val="00037441"/>
    <w:rsid w:val="00037712"/>
    <w:rsid w:val="00037816"/>
    <w:rsid w:val="00037BD0"/>
    <w:rsid w:val="00037EFA"/>
    <w:rsid w:val="00040215"/>
    <w:rsid w:val="0004021D"/>
    <w:rsid w:val="00040B60"/>
    <w:rsid w:val="00040E64"/>
    <w:rsid w:val="00040EC3"/>
    <w:rsid w:val="00040F3F"/>
    <w:rsid w:val="00040F73"/>
    <w:rsid w:val="000411EA"/>
    <w:rsid w:val="00041403"/>
    <w:rsid w:val="00041486"/>
    <w:rsid w:val="000415EE"/>
    <w:rsid w:val="000418CA"/>
    <w:rsid w:val="00041D50"/>
    <w:rsid w:val="00041E5D"/>
    <w:rsid w:val="000422D4"/>
    <w:rsid w:val="00042497"/>
    <w:rsid w:val="000426E1"/>
    <w:rsid w:val="00042759"/>
    <w:rsid w:val="000428CE"/>
    <w:rsid w:val="00042BE6"/>
    <w:rsid w:val="00042D5B"/>
    <w:rsid w:val="00042DA4"/>
    <w:rsid w:val="00042E27"/>
    <w:rsid w:val="000430EA"/>
    <w:rsid w:val="000430F0"/>
    <w:rsid w:val="0004323C"/>
    <w:rsid w:val="00043A8A"/>
    <w:rsid w:val="00044069"/>
    <w:rsid w:val="0004410D"/>
    <w:rsid w:val="00044624"/>
    <w:rsid w:val="00044699"/>
    <w:rsid w:val="0004489B"/>
    <w:rsid w:val="00044F92"/>
    <w:rsid w:val="0004531D"/>
    <w:rsid w:val="00045463"/>
    <w:rsid w:val="00046130"/>
    <w:rsid w:val="000462EB"/>
    <w:rsid w:val="000464C6"/>
    <w:rsid w:val="00046880"/>
    <w:rsid w:val="00046A04"/>
    <w:rsid w:val="00046AD9"/>
    <w:rsid w:val="00046BC6"/>
    <w:rsid w:val="00046C22"/>
    <w:rsid w:val="00046D87"/>
    <w:rsid w:val="00046E57"/>
    <w:rsid w:val="00046F79"/>
    <w:rsid w:val="0004736F"/>
    <w:rsid w:val="00047AB6"/>
    <w:rsid w:val="00047F23"/>
    <w:rsid w:val="0005028E"/>
    <w:rsid w:val="00050444"/>
    <w:rsid w:val="00050548"/>
    <w:rsid w:val="000508CF"/>
    <w:rsid w:val="00050970"/>
    <w:rsid w:val="000514C3"/>
    <w:rsid w:val="000514FB"/>
    <w:rsid w:val="00051A2E"/>
    <w:rsid w:val="00051CA7"/>
    <w:rsid w:val="00051F52"/>
    <w:rsid w:val="00051FAA"/>
    <w:rsid w:val="0005215C"/>
    <w:rsid w:val="00052514"/>
    <w:rsid w:val="0005284A"/>
    <w:rsid w:val="000528CF"/>
    <w:rsid w:val="00052F02"/>
    <w:rsid w:val="000531DF"/>
    <w:rsid w:val="00053565"/>
    <w:rsid w:val="00053998"/>
    <w:rsid w:val="00053C3B"/>
    <w:rsid w:val="00053DA2"/>
    <w:rsid w:val="00054389"/>
    <w:rsid w:val="000543D6"/>
    <w:rsid w:val="00054996"/>
    <w:rsid w:val="00054C89"/>
    <w:rsid w:val="00054DC7"/>
    <w:rsid w:val="00054EFB"/>
    <w:rsid w:val="00054F31"/>
    <w:rsid w:val="00055A69"/>
    <w:rsid w:val="0005646D"/>
    <w:rsid w:val="000565AC"/>
    <w:rsid w:val="00056694"/>
    <w:rsid w:val="000567B5"/>
    <w:rsid w:val="000572A7"/>
    <w:rsid w:val="00057899"/>
    <w:rsid w:val="00057960"/>
    <w:rsid w:val="00057E36"/>
    <w:rsid w:val="00057F7F"/>
    <w:rsid w:val="00060055"/>
    <w:rsid w:val="0006051A"/>
    <w:rsid w:val="000609EC"/>
    <w:rsid w:val="00060D5D"/>
    <w:rsid w:val="00060DA7"/>
    <w:rsid w:val="00060F8F"/>
    <w:rsid w:val="00061802"/>
    <w:rsid w:val="0006195A"/>
    <w:rsid w:val="00061AB9"/>
    <w:rsid w:val="00061B02"/>
    <w:rsid w:val="00061BF1"/>
    <w:rsid w:val="00061F2F"/>
    <w:rsid w:val="00062308"/>
    <w:rsid w:val="00062416"/>
    <w:rsid w:val="000626D3"/>
    <w:rsid w:val="00062903"/>
    <w:rsid w:val="00062E34"/>
    <w:rsid w:val="00063059"/>
    <w:rsid w:val="0006342F"/>
    <w:rsid w:val="000634BB"/>
    <w:rsid w:val="000634D2"/>
    <w:rsid w:val="00063DD3"/>
    <w:rsid w:val="00063E1D"/>
    <w:rsid w:val="00064480"/>
    <w:rsid w:val="000645CB"/>
    <w:rsid w:val="000648A2"/>
    <w:rsid w:val="000648C4"/>
    <w:rsid w:val="00064D74"/>
    <w:rsid w:val="00065216"/>
    <w:rsid w:val="00065261"/>
    <w:rsid w:val="00065597"/>
    <w:rsid w:val="000657EB"/>
    <w:rsid w:val="00065E65"/>
    <w:rsid w:val="000661C8"/>
    <w:rsid w:val="000661E2"/>
    <w:rsid w:val="0006649C"/>
    <w:rsid w:val="00066573"/>
    <w:rsid w:val="00066698"/>
    <w:rsid w:val="00066771"/>
    <w:rsid w:val="00066A67"/>
    <w:rsid w:val="00066AD7"/>
    <w:rsid w:val="00066FCE"/>
    <w:rsid w:val="0006706E"/>
    <w:rsid w:val="0006755F"/>
    <w:rsid w:val="000675D5"/>
    <w:rsid w:val="00067607"/>
    <w:rsid w:val="00067A05"/>
    <w:rsid w:val="00067A1D"/>
    <w:rsid w:val="0007008A"/>
    <w:rsid w:val="0007009B"/>
    <w:rsid w:val="00070106"/>
    <w:rsid w:val="00070287"/>
    <w:rsid w:val="000706FD"/>
    <w:rsid w:val="00070BBB"/>
    <w:rsid w:val="00070E05"/>
    <w:rsid w:val="00070EE4"/>
    <w:rsid w:val="00070F9B"/>
    <w:rsid w:val="000714ED"/>
    <w:rsid w:val="00071727"/>
    <w:rsid w:val="00071A36"/>
    <w:rsid w:val="00072113"/>
    <w:rsid w:val="000722BD"/>
    <w:rsid w:val="0007230E"/>
    <w:rsid w:val="00072371"/>
    <w:rsid w:val="00072949"/>
    <w:rsid w:val="00072ABC"/>
    <w:rsid w:val="000730BC"/>
    <w:rsid w:val="000731C8"/>
    <w:rsid w:val="00073428"/>
    <w:rsid w:val="00073B5B"/>
    <w:rsid w:val="0007419C"/>
    <w:rsid w:val="000744A3"/>
    <w:rsid w:val="00074701"/>
    <w:rsid w:val="000748B9"/>
    <w:rsid w:val="00074E38"/>
    <w:rsid w:val="00074F3E"/>
    <w:rsid w:val="00075026"/>
    <w:rsid w:val="000753D3"/>
    <w:rsid w:val="00075A11"/>
    <w:rsid w:val="00075B04"/>
    <w:rsid w:val="00075BBD"/>
    <w:rsid w:val="00075BE3"/>
    <w:rsid w:val="00075E5C"/>
    <w:rsid w:val="00075E89"/>
    <w:rsid w:val="00075FC2"/>
    <w:rsid w:val="00076A15"/>
    <w:rsid w:val="00076EC2"/>
    <w:rsid w:val="00077136"/>
    <w:rsid w:val="000773A5"/>
    <w:rsid w:val="0007766A"/>
    <w:rsid w:val="00077769"/>
    <w:rsid w:val="000778EF"/>
    <w:rsid w:val="00077ABE"/>
    <w:rsid w:val="00077B7F"/>
    <w:rsid w:val="00077DB4"/>
    <w:rsid w:val="00077FBD"/>
    <w:rsid w:val="0008010A"/>
    <w:rsid w:val="00080535"/>
    <w:rsid w:val="0008068D"/>
    <w:rsid w:val="000806A9"/>
    <w:rsid w:val="0008093D"/>
    <w:rsid w:val="00080B66"/>
    <w:rsid w:val="00080C15"/>
    <w:rsid w:val="000810B0"/>
    <w:rsid w:val="0008158D"/>
    <w:rsid w:val="000817E5"/>
    <w:rsid w:val="000822A4"/>
    <w:rsid w:val="00082477"/>
    <w:rsid w:val="00082801"/>
    <w:rsid w:val="00082C3A"/>
    <w:rsid w:val="00082CD9"/>
    <w:rsid w:val="00082DAA"/>
    <w:rsid w:val="00082E68"/>
    <w:rsid w:val="00082FC0"/>
    <w:rsid w:val="000833BB"/>
    <w:rsid w:val="00083413"/>
    <w:rsid w:val="00083647"/>
    <w:rsid w:val="0008370D"/>
    <w:rsid w:val="00083916"/>
    <w:rsid w:val="00083A12"/>
    <w:rsid w:val="000844E0"/>
    <w:rsid w:val="0008474F"/>
    <w:rsid w:val="00084E98"/>
    <w:rsid w:val="00084FAC"/>
    <w:rsid w:val="000850A9"/>
    <w:rsid w:val="000851A9"/>
    <w:rsid w:val="000851C3"/>
    <w:rsid w:val="00085305"/>
    <w:rsid w:val="00085FBD"/>
    <w:rsid w:val="000860E9"/>
    <w:rsid w:val="00086187"/>
    <w:rsid w:val="00086491"/>
    <w:rsid w:val="00086569"/>
    <w:rsid w:val="000867DF"/>
    <w:rsid w:val="00086AF5"/>
    <w:rsid w:val="00086B46"/>
    <w:rsid w:val="00086D42"/>
    <w:rsid w:val="0008724C"/>
    <w:rsid w:val="00087362"/>
    <w:rsid w:val="000873BD"/>
    <w:rsid w:val="000874ED"/>
    <w:rsid w:val="000874FC"/>
    <w:rsid w:val="0008769A"/>
    <w:rsid w:val="000877C1"/>
    <w:rsid w:val="000877CA"/>
    <w:rsid w:val="00087835"/>
    <w:rsid w:val="00087C6E"/>
    <w:rsid w:val="00087C8F"/>
    <w:rsid w:val="00087CB6"/>
    <w:rsid w:val="00087D02"/>
    <w:rsid w:val="00087D61"/>
    <w:rsid w:val="0009047C"/>
    <w:rsid w:val="0009071D"/>
    <w:rsid w:val="00090BAD"/>
    <w:rsid w:val="00090C52"/>
    <w:rsid w:val="00090C8A"/>
    <w:rsid w:val="00090E25"/>
    <w:rsid w:val="00090F75"/>
    <w:rsid w:val="000910FD"/>
    <w:rsid w:val="00091105"/>
    <w:rsid w:val="000911E0"/>
    <w:rsid w:val="00091328"/>
    <w:rsid w:val="00091563"/>
    <w:rsid w:val="00091631"/>
    <w:rsid w:val="00091A28"/>
    <w:rsid w:val="00092211"/>
    <w:rsid w:val="00092438"/>
    <w:rsid w:val="00092561"/>
    <w:rsid w:val="0009279E"/>
    <w:rsid w:val="000928C5"/>
    <w:rsid w:val="00092934"/>
    <w:rsid w:val="0009296B"/>
    <w:rsid w:val="00092A0D"/>
    <w:rsid w:val="00092B5E"/>
    <w:rsid w:val="00092D72"/>
    <w:rsid w:val="00092FED"/>
    <w:rsid w:val="0009309C"/>
    <w:rsid w:val="000930D4"/>
    <w:rsid w:val="00093134"/>
    <w:rsid w:val="00093371"/>
    <w:rsid w:val="000936B3"/>
    <w:rsid w:val="00093A5E"/>
    <w:rsid w:val="00093A60"/>
    <w:rsid w:val="00093D1E"/>
    <w:rsid w:val="00093E24"/>
    <w:rsid w:val="0009463C"/>
    <w:rsid w:val="000949A3"/>
    <w:rsid w:val="00094A87"/>
    <w:rsid w:val="00094D65"/>
    <w:rsid w:val="00094DFB"/>
    <w:rsid w:val="0009538B"/>
    <w:rsid w:val="000955AB"/>
    <w:rsid w:val="000958B1"/>
    <w:rsid w:val="00095F6E"/>
    <w:rsid w:val="000960C3"/>
    <w:rsid w:val="0009625A"/>
    <w:rsid w:val="00096491"/>
    <w:rsid w:val="000966B3"/>
    <w:rsid w:val="00096885"/>
    <w:rsid w:val="00096B31"/>
    <w:rsid w:val="00096D74"/>
    <w:rsid w:val="00096FA0"/>
    <w:rsid w:val="00097368"/>
    <w:rsid w:val="00097369"/>
    <w:rsid w:val="000977C3"/>
    <w:rsid w:val="00097D50"/>
    <w:rsid w:val="00097E53"/>
    <w:rsid w:val="00097F99"/>
    <w:rsid w:val="000A02EF"/>
    <w:rsid w:val="000A04C1"/>
    <w:rsid w:val="000A052E"/>
    <w:rsid w:val="000A0959"/>
    <w:rsid w:val="000A0B88"/>
    <w:rsid w:val="000A0C9D"/>
    <w:rsid w:val="000A0CDF"/>
    <w:rsid w:val="000A0F75"/>
    <w:rsid w:val="000A1393"/>
    <w:rsid w:val="000A14E7"/>
    <w:rsid w:val="000A1678"/>
    <w:rsid w:val="000A17E5"/>
    <w:rsid w:val="000A1D24"/>
    <w:rsid w:val="000A2458"/>
    <w:rsid w:val="000A2579"/>
    <w:rsid w:val="000A2779"/>
    <w:rsid w:val="000A28A3"/>
    <w:rsid w:val="000A28B5"/>
    <w:rsid w:val="000A2D7C"/>
    <w:rsid w:val="000A2E4D"/>
    <w:rsid w:val="000A312F"/>
    <w:rsid w:val="000A3CB7"/>
    <w:rsid w:val="000A3E0B"/>
    <w:rsid w:val="000A40FC"/>
    <w:rsid w:val="000A42F9"/>
    <w:rsid w:val="000A44BE"/>
    <w:rsid w:val="000A4AC1"/>
    <w:rsid w:val="000A4CC6"/>
    <w:rsid w:val="000A4E5A"/>
    <w:rsid w:val="000A4E86"/>
    <w:rsid w:val="000A5070"/>
    <w:rsid w:val="000A5296"/>
    <w:rsid w:val="000A5D95"/>
    <w:rsid w:val="000A5DBE"/>
    <w:rsid w:val="000A5E13"/>
    <w:rsid w:val="000A5F44"/>
    <w:rsid w:val="000A609D"/>
    <w:rsid w:val="000A6210"/>
    <w:rsid w:val="000A6560"/>
    <w:rsid w:val="000A6BEB"/>
    <w:rsid w:val="000A6D5E"/>
    <w:rsid w:val="000A6EE4"/>
    <w:rsid w:val="000A72B3"/>
    <w:rsid w:val="000A72E5"/>
    <w:rsid w:val="000A7816"/>
    <w:rsid w:val="000A796D"/>
    <w:rsid w:val="000A7AFA"/>
    <w:rsid w:val="000A7DD1"/>
    <w:rsid w:val="000B0131"/>
    <w:rsid w:val="000B0925"/>
    <w:rsid w:val="000B0B3A"/>
    <w:rsid w:val="000B0DAA"/>
    <w:rsid w:val="000B0E2B"/>
    <w:rsid w:val="000B1682"/>
    <w:rsid w:val="000B186E"/>
    <w:rsid w:val="000B18E5"/>
    <w:rsid w:val="000B1CAC"/>
    <w:rsid w:val="000B1F12"/>
    <w:rsid w:val="000B20CD"/>
    <w:rsid w:val="000B210A"/>
    <w:rsid w:val="000B21E0"/>
    <w:rsid w:val="000B234B"/>
    <w:rsid w:val="000B23AC"/>
    <w:rsid w:val="000B2FF0"/>
    <w:rsid w:val="000B30F2"/>
    <w:rsid w:val="000B3439"/>
    <w:rsid w:val="000B3970"/>
    <w:rsid w:val="000B438E"/>
    <w:rsid w:val="000B465E"/>
    <w:rsid w:val="000B46B7"/>
    <w:rsid w:val="000B489B"/>
    <w:rsid w:val="000B48F2"/>
    <w:rsid w:val="000B4979"/>
    <w:rsid w:val="000B4A14"/>
    <w:rsid w:val="000B4A33"/>
    <w:rsid w:val="000B4CEB"/>
    <w:rsid w:val="000B4F26"/>
    <w:rsid w:val="000B502B"/>
    <w:rsid w:val="000B5232"/>
    <w:rsid w:val="000B5CBE"/>
    <w:rsid w:val="000B5D2D"/>
    <w:rsid w:val="000B6A32"/>
    <w:rsid w:val="000B6B58"/>
    <w:rsid w:val="000B6C40"/>
    <w:rsid w:val="000B6C66"/>
    <w:rsid w:val="000B6CF5"/>
    <w:rsid w:val="000B765F"/>
    <w:rsid w:val="000B7A23"/>
    <w:rsid w:val="000B7A9A"/>
    <w:rsid w:val="000C019B"/>
    <w:rsid w:val="000C11B4"/>
    <w:rsid w:val="000C1650"/>
    <w:rsid w:val="000C198A"/>
    <w:rsid w:val="000C1B1D"/>
    <w:rsid w:val="000C1D4C"/>
    <w:rsid w:val="000C1ED3"/>
    <w:rsid w:val="000C23F4"/>
    <w:rsid w:val="000C274D"/>
    <w:rsid w:val="000C2D18"/>
    <w:rsid w:val="000C2DC4"/>
    <w:rsid w:val="000C2E00"/>
    <w:rsid w:val="000C2ECD"/>
    <w:rsid w:val="000C316E"/>
    <w:rsid w:val="000C3281"/>
    <w:rsid w:val="000C3491"/>
    <w:rsid w:val="000C3605"/>
    <w:rsid w:val="000C38B7"/>
    <w:rsid w:val="000C3FC4"/>
    <w:rsid w:val="000C41B9"/>
    <w:rsid w:val="000C44BB"/>
    <w:rsid w:val="000C4546"/>
    <w:rsid w:val="000C4643"/>
    <w:rsid w:val="000C471A"/>
    <w:rsid w:val="000C4C77"/>
    <w:rsid w:val="000C4E0D"/>
    <w:rsid w:val="000C534B"/>
    <w:rsid w:val="000C53C0"/>
    <w:rsid w:val="000C5B50"/>
    <w:rsid w:val="000C5C44"/>
    <w:rsid w:val="000C676A"/>
    <w:rsid w:val="000C6973"/>
    <w:rsid w:val="000C6C03"/>
    <w:rsid w:val="000C7170"/>
    <w:rsid w:val="000C7442"/>
    <w:rsid w:val="000C7843"/>
    <w:rsid w:val="000C7CF4"/>
    <w:rsid w:val="000C7D2C"/>
    <w:rsid w:val="000C7DEA"/>
    <w:rsid w:val="000D021C"/>
    <w:rsid w:val="000D02D8"/>
    <w:rsid w:val="000D0613"/>
    <w:rsid w:val="000D0A1F"/>
    <w:rsid w:val="000D0B8C"/>
    <w:rsid w:val="000D0E79"/>
    <w:rsid w:val="000D15B9"/>
    <w:rsid w:val="000D1A3F"/>
    <w:rsid w:val="000D2396"/>
    <w:rsid w:val="000D25AB"/>
    <w:rsid w:val="000D2719"/>
    <w:rsid w:val="000D28C9"/>
    <w:rsid w:val="000D2E8A"/>
    <w:rsid w:val="000D328E"/>
    <w:rsid w:val="000D37D8"/>
    <w:rsid w:val="000D3A20"/>
    <w:rsid w:val="000D3ABA"/>
    <w:rsid w:val="000D3DE2"/>
    <w:rsid w:val="000D48AE"/>
    <w:rsid w:val="000D4D4B"/>
    <w:rsid w:val="000D4E36"/>
    <w:rsid w:val="000D4EAE"/>
    <w:rsid w:val="000D5A9E"/>
    <w:rsid w:val="000D6088"/>
    <w:rsid w:val="000D60EC"/>
    <w:rsid w:val="000D626E"/>
    <w:rsid w:val="000D6525"/>
    <w:rsid w:val="000D676C"/>
    <w:rsid w:val="000D6A1A"/>
    <w:rsid w:val="000D6BA9"/>
    <w:rsid w:val="000D6CAE"/>
    <w:rsid w:val="000D7258"/>
    <w:rsid w:val="000D72FB"/>
    <w:rsid w:val="000D76B7"/>
    <w:rsid w:val="000D7793"/>
    <w:rsid w:val="000E0078"/>
    <w:rsid w:val="000E0082"/>
    <w:rsid w:val="000E0BAF"/>
    <w:rsid w:val="000E0C23"/>
    <w:rsid w:val="000E0F97"/>
    <w:rsid w:val="000E19BD"/>
    <w:rsid w:val="000E1B39"/>
    <w:rsid w:val="000E1BAF"/>
    <w:rsid w:val="000E1EE6"/>
    <w:rsid w:val="000E200C"/>
    <w:rsid w:val="000E22B5"/>
    <w:rsid w:val="000E2F04"/>
    <w:rsid w:val="000E314B"/>
    <w:rsid w:val="000E3302"/>
    <w:rsid w:val="000E34C6"/>
    <w:rsid w:val="000E397F"/>
    <w:rsid w:val="000E3B36"/>
    <w:rsid w:val="000E3C33"/>
    <w:rsid w:val="000E3CB0"/>
    <w:rsid w:val="000E4005"/>
    <w:rsid w:val="000E49AA"/>
    <w:rsid w:val="000E5006"/>
    <w:rsid w:val="000E5466"/>
    <w:rsid w:val="000E5655"/>
    <w:rsid w:val="000E5687"/>
    <w:rsid w:val="000E615F"/>
    <w:rsid w:val="000E68FD"/>
    <w:rsid w:val="000E6AD4"/>
    <w:rsid w:val="000E6E16"/>
    <w:rsid w:val="000E72CB"/>
    <w:rsid w:val="000E7B6D"/>
    <w:rsid w:val="000E7E39"/>
    <w:rsid w:val="000F008E"/>
    <w:rsid w:val="000F0092"/>
    <w:rsid w:val="000F00A0"/>
    <w:rsid w:val="000F0144"/>
    <w:rsid w:val="000F0177"/>
    <w:rsid w:val="000F0262"/>
    <w:rsid w:val="000F0397"/>
    <w:rsid w:val="000F055C"/>
    <w:rsid w:val="000F062E"/>
    <w:rsid w:val="000F1707"/>
    <w:rsid w:val="000F1C9C"/>
    <w:rsid w:val="000F2341"/>
    <w:rsid w:val="000F2371"/>
    <w:rsid w:val="000F2494"/>
    <w:rsid w:val="000F2647"/>
    <w:rsid w:val="000F2D99"/>
    <w:rsid w:val="000F310E"/>
    <w:rsid w:val="000F3383"/>
    <w:rsid w:val="000F3783"/>
    <w:rsid w:val="000F3926"/>
    <w:rsid w:val="000F39AE"/>
    <w:rsid w:val="000F3AF0"/>
    <w:rsid w:val="000F3B65"/>
    <w:rsid w:val="000F3CD0"/>
    <w:rsid w:val="000F4039"/>
    <w:rsid w:val="000F408A"/>
    <w:rsid w:val="000F4260"/>
    <w:rsid w:val="000F451A"/>
    <w:rsid w:val="000F49FD"/>
    <w:rsid w:val="000F4E43"/>
    <w:rsid w:val="000F537C"/>
    <w:rsid w:val="000F5727"/>
    <w:rsid w:val="000F5CD6"/>
    <w:rsid w:val="000F5F4E"/>
    <w:rsid w:val="000F6035"/>
    <w:rsid w:val="000F6858"/>
    <w:rsid w:val="000F69BB"/>
    <w:rsid w:val="000F6C42"/>
    <w:rsid w:val="000F7063"/>
    <w:rsid w:val="000F7371"/>
    <w:rsid w:val="000F7460"/>
    <w:rsid w:val="000F751E"/>
    <w:rsid w:val="000F77AA"/>
    <w:rsid w:val="000F7ADE"/>
    <w:rsid w:val="000F7FA0"/>
    <w:rsid w:val="0010017B"/>
    <w:rsid w:val="001001A8"/>
    <w:rsid w:val="00100261"/>
    <w:rsid w:val="00101366"/>
    <w:rsid w:val="001015EC"/>
    <w:rsid w:val="00101876"/>
    <w:rsid w:val="00101CF4"/>
    <w:rsid w:val="00101E50"/>
    <w:rsid w:val="00101FEE"/>
    <w:rsid w:val="00102980"/>
    <w:rsid w:val="00102BF9"/>
    <w:rsid w:val="00102E7E"/>
    <w:rsid w:val="00102FB1"/>
    <w:rsid w:val="00103089"/>
    <w:rsid w:val="00103178"/>
    <w:rsid w:val="00103485"/>
    <w:rsid w:val="00103541"/>
    <w:rsid w:val="001038F2"/>
    <w:rsid w:val="00103AA3"/>
    <w:rsid w:val="00103F45"/>
    <w:rsid w:val="00104087"/>
    <w:rsid w:val="001044FF"/>
    <w:rsid w:val="00104839"/>
    <w:rsid w:val="00105121"/>
    <w:rsid w:val="00105BDE"/>
    <w:rsid w:val="0010605F"/>
    <w:rsid w:val="0010622B"/>
    <w:rsid w:val="001069D0"/>
    <w:rsid w:val="00106E9C"/>
    <w:rsid w:val="00106ED7"/>
    <w:rsid w:val="00106F5D"/>
    <w:rsid w:val="00107254"/>
    <w:rsid w:val="001073CD"/>
    <w:rsid w:val="001076E3"/>
    <w:rsid w:val="00107998"/>
    <w:rsid w:val="00107C14"/>
    <w:rsid w:val="00107D14"/>
    <w:rsid w:val="0011018F"/>
    <w:rsid w:val="0011021D"/>
    <w:rsid w:val="00110765"/>
    <w:rsid w:val="00110990"/>
    <w:rsid w:val="00110A30"/>
    <w:rsid w:val="00110AE1"/>
    <w:rsid w:val="00111000"/>
    <w:rsid w:val="00111006"/>
    <w:rsid w:val="001110B4"/>
    <w:rsid w:val="001112A7"/>
    <w:rsid w:val="00111418"/>
    <w:rsid w:val="001116CC"/>
    <w:rsid w:val="00111A27"/>
    <w:rsid w:val="00111C17"/>
    <w:rsid w:val="00111C31"/>
    <w:rsid w:val="00111CFC"/>
    <w:rsid w:val="00111D31"/>
    <w:rsid w:val="001126BF"/>
    <w:rsid w:val="00112711"/>
    <w:rsid w:val="0011354B"/>
    <w:rsid w:val="00113612"/>
    <w:rsid w:val="00113C6E"/>
    <w:rsid w:val="00113D45"/>
    <w:rsid w:val="00114159"/>
    <w:rsid w:val="001143B1"/>
    <w:rsid w:val="0011453D"/>
    <w:rsid w:val="00114835"/>
    <w:rsid w:val="00114839"/>
    <w:rsid w:val="00114A10"/>
    <w:rsid w:val="00114B73"/>
    <w:rsid w:val="00114F2A"/>
    <w:rsid w:val="00115138"/>
    <w:rsid w:val="0011576A"/>
    <w:rsid w:val="0011673D"/>
    <w:rsid w:val="00116AEC"/>
    <w:rsid w:val="00116B59"/>
    <w:rsid w:val="00116DD0"/>
    <w:rsid w:val="00116EF0"/>
    <w:rsid w:val="0011709B"/>
    <w:rsid w:val="001170C0"/>
    <w:rsid w:val="0011721F"/>
    <w:rsid w:val="00117249"/>
    <w:rsid w:val="001174B9"/>
    <w:rsid w:val="00117C8B"/>
    <w:rsid w:val="00117C8E"/>
    <w:rsid w:val="00117D67"/>
    <w:rsid w:val="00117F8D"/>
    <w:rsid w:val="001201C7"/>
    <w:rsid w:val="001201D5"/>
    <w:rsid w:val="0012026C"/>
    <w:rsid w:val="00120EEA"/>
    <w:rsid w:val="0012114F"/>
    <w:rsid w:val="0012122F"/>
    <w:rsid w:val="00121230"/>
    <w:rsid w:val="00121416"/>
    <w:rsid w:val="00121557"/>
    <w:rsid w:val="0012171A"/>
    <w:rsid w:val="001219D3"/>
    <w:rsid w:val="00121B9E"/>
    <w:rsid w:val="00121C50"/>
    <w:rsid w:val="00121C51"/>
    <w:rsid w:val="00122593"/>
    <w:rsid w:val="001226DC"/>
    <w:rsid w:val="0012286A"/>
    <w:rsid w:val="00122981"/>
    <w:rsid w:val="00123568"/>
    <w:rsid w:val="0012377B"/>
    <w:rsid w:val="00123A4C"/>
    <w:rsid w:val="00123A7B"/>
    <w:rsid w:val="00123A8D"/>
    <w:rsid w:val="00123B3E"/>
    <w:rsid w:val="00123BAE"/>
    <w:rsid w:val="00123CB4"/>
    <w:rsid w:val="00123DCF"/>
    <w:rsid w:val="00124657"/>
    <w:rsid w:val="0012470D"/>
    <w:rsid w:val="00124C93"/>
    <w:rsid w:val="00124F7E"/>
    <w:rsid w:val="001252B5"/>
    <w:rsid w:val="001253E5"/>
    <w:rsid w:val="00125DAF"/>
    <w:rsid w:val="001263A3"/>
    <w:rsid w:val="001265DA"/>
    <w:rsid w:val="00126948"/>
    <w:rsid w:val="00126A3F"/>
    <w:rsid w:val="00126C13"/>
    <w:rsid w:val="00126EFB"/>
    <w:rsid w:val="001270C3"/>
    <w:rsid w:val="00127756"/>
    <w:rsid w:val="00127AE5"/>
    <w:rsid w:val="00127AEB"/>
    <w:rsid w:val="001303FB"/>
    <w:rsid w:val="00130668"/>
    <w:rsid w:val="0013072B"/>
    <w:rsid w:val="001307AA"/>
    <w:rsid w:val="00130C02"/>
    <w:rsid w:val="00130CD3"/>
    <w:rsid w:val="0013119C"/>
    <w:rsid w:val="0013148F"/>
    <w:rsid w:val="00131960"/>
    <w:rsid w:val="00131975"/>
    <w:rsid w:val="00131D7A"/>
    <w:rsid w:val="00131DD1"/>
    <w:rsid w:val="00131E3F"/>
    <w:rsid w:val="00131F89"/>
    <w:rsid w:val="00131FF9"/>
    <w:rsid w:val="001321FD"/>
    <w:rsid w:val="0013249A"/>
    <w:rsid w:val="00132599"/>
    <w:rsid w:val="001328D2"/>
    <w:rsid w:val="0013290D"/>
    <w:rsid w:val="00132929"/>
    <w:rsid w:val="00132958"/>
    <w:rsid w:val="00132B3B"/>
    <w:rsid w:val="00132E36"/>
    <w:rsid w:val="0013326B"/>
    <w:rsid w:val="001336DC"/>
    <w:rsid w:val="0013374D"/>
    <w:rsid w:val="00134223"/>
    <w:rsid w:val="0013433F"/>
    <w:rsid w:val="001345C1"/>
    <w:rsid w:val="00134BF3"/>
    <w:rsid w:val="00135728"/>
    <w:rsid w:val="0013598B"/>
    <w:rsid w:val="00135F78"/>
    <w:rsid w:val="001361BE"/>
    <w:rsid w:val="001362F8"/>
    <w:rsid w:val="001363F0"/>
    <w:rsid w:val="0013653F"/>
    <w:rsid w:val="00136621"/>
    <w:rsid w:val="00136750"/>
    <w:rsid w:val="00136CD2"/>
    <w:rsid w:val="00136CD6"/>
    <w:rsid w:val="00137002"/>
    <w:rsid w:val="001374CE"/>
    <w:rsid w:val="00137537"/>
    <w:rsid w:val="00137B21"/>
    <w:rsid w:val="00137EB8"/>
    <w:rsid w:val="00140106"/>
    <w:rsid w:val="00140124"/>
    <w:rsid w:val="0014018F"/>
    <w:rsid w:val="00140455"/>
    <w:rsid w:val="00140602"/>
    <w:rsid w:val="001408A4"/>
    <w:rsid w:val="00140A7B"/>
    <w:rsid w:val="00140AE4"/>
    <w:rsid w:val="00140D68"/>
    <w:rsid w:val="00140EDC"/>
    <w:rsid w:val="00141033"/>
    <w:rsid w:val="00141742"/>
    <w:rsid w:val="00141BC3"/>
    <w:rsid w:val="00141C18"/>
    <w:rsid w:val="00141C4D"/>
    <w:rsid w:val="00141CB0"/>
    <w:rsid w:val="00142E81"/>
    <w:rsid w:val="00143080"/>
    <w:rsid w:val="00143246"/>
    <w:rsid w:val="001432A8"/>
    <w:rsid w:val="001435D9"/>
    <w:rsid w:val="00143C22"/>
    <w:rsid w:val="00144072"/>
    <w:rsid w:val="00144590"/>
    <w:rsid w:val="00144809"/>
    <w:rsid w:val="0014548F"/>
    <w:rsid w:val="001459C0"/>
    <w:rsid w:val="00145BD2"/>
    <w:rsid w:val="001461FF"/>
    <w:rsid w:val="00146315"/>
    <w:rsid w:val="001464AE"/>
    <w:rsid w:val="00146663"/>
    <w:rsid w:val="001466EC"/>
    <w:rsid w:val="00146C57"/>
    <w:rsid w:val="00146FDE"/>
    <w:rsid w:val="00147207"/>
    <w:rsid w:val="001474C1"/>
    <w:rsid w:val="00147773"/>
    <w:rsid w:val="001477AD"/>
    <w:rsid w:val="001477E9"/>
    <w:rsid w:val="00147C8A"/>
    <w:rsid w:val="00147F75"/>
    <w:rsid w:val="001503C5"/>
    <w:rsid w:val="001508A0"/>
    <w:rsid w:val="001509BD"/>
    <w:rsid w:val="00150A94"/>
    <w:rsid w:val="00150B44"/>
    <w:rsid w:val="00151554"/>
    <w:rsid w:val="001515AF"/>
    <w:rsid w:val="00151612"/>
    <w:rsid w:val="001516CD"/>
    <w:rsid w:val="001518AD"/>
    <w:rsid w:val="00151ACC"/>
    <w:rsid w:val="00151C6D"/>
    <w:rsid w:val="00151D10"/>
    <w:rsid w:val="00151E37"/>
    <w:rsid w:val="00152033"/>
    <w:rsid w:val="001528B7"/>
    <w:rsid w:val="00152C94"/>
    <w:rsid w:val="00152FAF"/>
    <w:rsid w:val="00153563"/>
    <w:rsid w:val="0015398F"/>
    <w:rsid w:val="00154394"/>
    <w:rsid w:val="00154DA6"/>
    <w:rsid w:val="00154ED2"/>
    <w:rsid w:val="00154FF8"/>
    <w:rsid w:val="001552A4"/>
    <w:rsid w:val="00155AFA"/>
    <w:rsid w:val="00155D14"/>
    <w:rsid w:val="00155D96"/>
    <w:rsid w:val="00155FF0"/>
    <w:rsid w:val="0015660F"/>
    <w:rsid w:val="00156974"/>
    <w:rsid w:val="00156AB9"/>
    <w:rsid w:val="00157280"/>
    <w:rsid w:val="00157477"/>
    <w:rsid w:val="001574DD"/>
    <w:rsid w:val="00157B33"/>
    <w:rsid w:val="0016012D"/>
    <w:rsid w:val="00160297"/>
    <w:rsid w:val="001603D2"/>
    <w:rsid w:val="00160754"/>
    <w:rsid w:val="001607C6"/>
    <w:rsid w:val="00160FDF"/>
    <w:rsid w:val="0016103D"/>
    <w:rsid w:val="001610F2"/>
    <w:rsid w:val="001611B3"/>
    <w:rsid w:val="0016174C"/>
    <w:rsid w:val="00161B7A"/>
    <w:rsid w:val="00161B95"/>
    <w:rsid w:val="0016230E"/>
    <w:rsid w:val="0016266C"/>
    <w:rsid w:val="00162A98"/>
    <w:rsid w:val="00162AE5"/>
    <w:rsid w:val="00162B72"/>
    <w:rsid w:val="00162D26"/>
    <w:rsid w:val="00162FC6"/>
    <w:rsid w:val="00162FF9"/>
    <w:rsid w:val="001632EF"/>
    <w:rsid w:val="00163576"/>
    <w:rsid w:val="001636EF"/>
    <w:rsid w:val="001638D6"/>
    <w:rsid w:val="00163A28"/>
    <w:rsid w:val="00163DFE"/>
    <w:rsid w:val="00164467"/>
    <w:rsid w:val="001647EB"/>
    <w:rsid w:val="001648AE"/>
    <w:rsid w:val="00164C50"/>
    <w:rsid w:val="00164E7C"/>
    <w:rsid w:val="00165201"/>
    <w:rsid w:val="001656C2"/>
    <w:rsid w:val="001658F7"/>
    <w:rsid w:val="00165B0B"/>
    <w:rsid w:val="00165BB8"/>
    <w:rsid w:val="00165D72"/>
    <w:rsid w:val="00165EC0"/>
    <w:rsid w:val="00165ECE"/>
    <w:rsid w:val="001662CE"/>
    <w:rsid w:val="001664D1"/>
    <w:rsid w:val="001665C7"/>
    <w:rsid w:val="001671E0"/>
    <w:rsid w:val="00167456"/>
    <w:rsid w:val="00167843"/>
    <w:rsid w:val="001700D8"/>
    <w:rsid w:val="001701B9"/>
    <w:rsid w:val="0017045C"/>
    <w:rsid w:val="00170732"/>
    <w:rsid w:val="00170817"/>
    <w:rsid w:val="001709BA"/>
    <w:rsid w:val="00171045"/>
    <w:rsid w:val="001713AB"/>
    <w:rsid w:val="0017166C"/>
    <w:rsid w:val="00171A9C"/>
    <w:rsid w:val="00171DEB"/>
    <w:rsid w:val="00171EAD"/>
    <w:rsid w:val="00172470"/>
    <w:rsid w:val="001729FD"/>
    <w:rsid w:val="00173263"/>
    <w:rsid w:val="00173520"/>
    <w:rsid w:val="00173869"/>
    <w:rsid w:val="00173E11"/>
    <w:rsid w:val="001743DE"/>
    <w:rsid w:val="0017449A"/>
    <w:rsid w:val="00174562"/>
    <w:rsid w:val="00174707"/>
    <w:rsid w:val="00174847"/>
    <w:rsid w:val="001749AA"/>
    <w:rsid w:val="00174C72"/>
    <w:rsid w:val="00174F60"/>
    <w:rsid w:val="001755E8"/>
    <w:rsid w:val="00175631"/>
    <w:rsid w:val="00175746"/>
    <w:rsid w:val="00175987"/>
    <w:rsid w:val="00175B76"/>
    <w:rsid w:val="00175D21"/>
    <w:rsid w:val="00175E07"/>
    <w:rsid w:val="00175F85"/>
    <w:rsid w:val="00176004"/>
    <w:rsid w:val="00176266"/>
    <w:rsid w:val="001763DD"/>
    <w:rsid w:val="00176886"/>
    <w:rsid w:val="00176B51"/>
    <w:rsid w:val="0017717B"/>
    <w:rsid w:val="001774AE"/>
    <w:rsid w:val="0017787A"/>
    <w:rsid w:val="00177C9C"/>
    <w:rsid w:val="0018008F"/>
    <w:rsid w:val="0018045D"/>
    <w:rsid w:val="0018057F"/>
    <w:rsid w:val="00180E8F"/>
    <w:rsid w:val="0018111F"/>
    <w:rsid w:val="00181445"/>
    <w:rsid w:val="00181686"/>
    <w:rsid w:val="001817E1"/>
    <w:rsid w:val="00181BBF"/>
    <w:rsid w:val="00181DC2"/>
    <w:rsid w:val="00181E10"/>
    <w:rsid w:val="001820CC"/>
    <w:rsid w:val="001820EF"/>
    <w:rsid w:val="00182221"/>
    <w:rsid w:val="001823D9"/>
    <w:rsid w:val="00182586"/>
    <w:rsid w:val="001828FE"/>
    <w:rsid w:val="0018352A"/>
    <w:rsid w:val="00183884"/>
    <w:rsid w:val="001838A9"/>
    <w:rsid w:val="00183B25"/>
    <w:rsid w:val="00183BD9"/>
    <w:rsid w:val="00183D4B"/>
    <w:rsid w:val="00183F15"/>
    <w:rsid w:val="00184165"/>
    <w:rsid w:val="001841AC"/>
    <w:rsid w:val="001844A4"/>
    <w:rsid w:val="001847E5"/>
    <w:rsid w:val="00184AEB"/>
    <w:rsid w:val="00184BBC"/>
    <w:rsid w:val="00184E93"/>
    <w:rsid w:val="00184F86"/>
    <w:rsid w:val="0018532E"/>
    <w:rsid w:val="001857ED"/>
    <w:rsid w:val="00185DA0"/>
    <w:rsid w:val="00185E81"/>
    <w:rsid w:val="00186146"/>
    <w:rsid w:val="0018629B"/>
    <w:rsid w:val="001863D8"/>
    <w:rsid w:val="001869A8"/>
    <w:rsid w:val="001869BE"/>
    <w:rsid w:val="001869CF"/>
    <w:rsid w:val="00186A64"/>
    <w:rsid w:val="00186CCA"/>
    <w:rsid w:val="001875DB"/>
    <w:rsid w:val="00187872"/>
    <w:rsid w:val="001879B9"/>
    <w:rsid w:val="00187B3E"/>
    <w:rsid w:val="00187ED6"/>
    <w:rsid w:val="00187F3D"/>
    <w:rsid w:val="0019001D"/>
    <w:rsid w:val="00190088"/>
    <w:rsid w:val="00190495"/>
    <w:rsid w:val="001904A8"/>
    <w:rsid w:val="001904B4"/>
    <w:rsid w:val="001906D3"/>
    <w:rsid w:val="001906E9"/>
    <w:rsid w:val="00190882"/>
    <w:rsid w:val="001913F6"/>
    <w:rsid w:val="001918C5"/>
    <w:rsid w:val="00191936"/>
    <w:rsid w:val="00191BC7"/>
    <w:rsid w:val="00192185"/>
    <w:rsid w:val="0019226F"/>
    <w:rsid w:val="00192560"/>
    <w:rsid w:val="00192775"/>
    <w:rsid w:val="0019283F"/>
    <w:rsid w:val="0019292B"/>
    <w:rsid w:val="00192A13"/>
    <w:rsid w:val="00192B45"/>
    <w:rsid w:val="00192C66"/>
    <w:rsid w:val="00192F51"/>
    <w:rsid w:val="0019302C"/>
    <w:rsid w:val="00193954"/>
    <w:rsid w:val="00193A6F"/>
    <w:rsid w:val="00193B9A"/>
    <w:rsid w:val="00193BF3"/>
    <w:rsid w:val="00193F14"/>
    <w:rsid w:val="00194060"/>
    <w:rsid w:val="001941E3"/>
    <w:rsid w:val="001945DE"/>
    <w:rsid w:val="001947C8"/>
    <w:rsid w:val="00194996"/>
    <w:rsid w:val="00194A97"/>
    <w:rsid w:val="00194AC3"/>
    <w:rsid w:val="00195141"/>
    <w:rsid w:val="001951C6"/>
    <w:rsid w:val="00195A2F"/>
    <w:rsid w:val="00196532"/>
    <w:rsid w:val="001967DE"/>
    <w:rsid w:val="00196886"/>
    <w:rsid w:val="00196FA1"/>
    <w:rsid w:val="001971E0"/>
    <w:rsid w:val="00197209"/>
    <w:rsid w:val="00197621"/>
    <w:rsid w:val="00197710"/>
    <w:rsid w:val="00197D97"/>
    <w:rsid w:val="00197DE9"/>
    <w:rsid w:val="001A017A"/>
    <w:rsid w:val="001A04BE"/>
    <w:rsid w:val="001A0C5F"/>
    <w:rsid w:val="001A10D0"/>
    <w:rsid w:val="001A1413"/>
    <w:rsid w:val="001A1599"/>
    <w:rsid w:val="001A15E9"/>
    <w:rsid w:val="001A1F1A"/>
    <w:rsid w:val="001A1FD5"/>
    <w:rsid w:val="001A23D0"/>
    <w:rsid w:val="001A24B5"/>
    <w:rsid w:val="001A28D1"/>
    <w:rsid w:val="001A2BD0"/>
    <w:rsid w:val="001A3196"/>
    <w:rsid w:val="001A3263"/>
    <w:rsid w:val="001A363D"/>
    <w:rsid w:val="001A391C"/>
    <w:rsid w:val="001A39DB"/>
    <w:rsid w:val="001A3A82"/>
    <w:rsid w:val="001A3FB6"/>
    <w:rsid w:val="001A4003"/>
    <w:rsid w:val="001A41E8"/>
    <w:rsid w:val="001A4650"/>
    <w:rsid w:val="001A496E"/>
    <w:rsid w:val="001A4C19"/>
    <w:rsid w:val="001A4CD1"/>
    <w:rsid w:val="001A50C1"/>
    <w:rsid w:val="001A557D"/>
    <w:rsid w:val="001A56DB"/>
    <w:rsid w:val="001A58DF"/>
    <w:rsid w:val="001A5C8F"/>
    <w:rsid w:val="001A6265"/>
    <w:rsid w:val="001A6307"/>
    <w:rsid w:val="001A67E3"/>
    <w:rsid w:val="001A6866"/>
    <w:rsid w:val="001A722A"/>
    <w:rsid w:val="001A7714"/>
    <w:rsid w:val="001B036A"/>
    <w:rsid w:val="001B0587"/>
    <w:rsid w:val="001B08F0"/>
    <w:rsid w:val="001B0EB5"/>
    <w:rsid w:val="001B11DD"/>
    <w:rsid w:val="001B1650"/>
    <w:rsid w:val="001B1B23"/>
    <w:rsid w:val="001B1BBB"/>
    <w:rsid w:val="001B1C6A"/>
    <w:rsid w:val="001B1D62"/>
    <w:rsid w:val="001B20EE"/>
    <w:rsid w:val="001B21F3"/>
    <w:rsid w:val="001B24AA"/>
    <w:rsid w:val="001B2597"/>
    <w:rsid w:val="001B27B5"/>
    <w:rsid w:val="001B28A3"/>
    <w:rsid w:val="001B30D1"/>
    <w:rsid w:val="001B31BE"/>
    <w:rsid w:val="001B3665"/>
    <w:rsid w:val="001B36D0"/>
    <w:rsid w:val="001B3CAE"/>
    <w:rsid w:val="001B425B"/>
    <w:rsid w:val="001B43B1"/>
    <w:rsid w:val="001B444B"/>
    <w:rsid w:val="001B4B14"/>
    <w:rsid w:val="001B4B88"/>
    <w:rsid w:val="001B4C01"/>
    <w:rsid w:val="001B4EA8"/>
    <w:rsid w:val="001B52E9"/>
    <w:rsid w:val="001B5663"/>
    <w:rsid w:val="001B5795"/>
    <w:rsid w:val="001B585B"/>
    <w:rsid w:val="001B596A"/>
    <w:rsid w:val="001B598C"/>
    <w:rsid w:val="001B5CE0"/>
    <w:rsid w:val="001B5D5A"/>
    <w:rsid w:val="001B62CB"/>
    <w:rsid w:val="001B662C"/>
    <w:rsid w:val="001B66EB"/>
    <w:rsid w:val="001B6787"/>
    <w:rsid w:val="001B6998"/>
    <w:rsid w:val="001B69C2"/>
    <w:rsid w:val="001B6D78"/>
    <w:rsid w:val="001B6E28"/>
    <w:rsid w:val="001B7334"/>
    <w:rsid w:val="001B771A"/>
    <w:rsid w:val="001B7813"/>
    <w:rsid w:val="001C0112"/>
    <w:rsid w:val="001C0262"/>
    <w:rsid w:val="001C0440"/>
    <w:rsid w:val="001C044E"/>
    <w:rsid w:val="001C0833"/>
    <w:rsid w:val="001C0AB8"/>
    <w:rsid w:val="001C0AF2"/>
    <w:rsid w:val="001C0E53"/>
    <w:rsid w:val="001C149B"/>
    <w:rsid w:val="001C1689"/>
    <w:rsid w:val="001C19AF"/>
    <w:rsid w:val="001C1C2A"/>
    <w:rsid w:val="001C1CB5"/>
    <w:rsid w:val="001C2E62"/>
    <w:rsid w:val="001C32EA"/>
    <w:rsid w:val="001C390A"/>
    <w:rsid w:val="001C3949"/>
    <w:rsid w:val="001C397A"/>
    <w:rsid w:val="001C39CC"/>
    <w:rsid w:val="001C3BB4"/>
    <w:rsid w:val="001C3E7E"/>
    <w:rsid w:val="001C42A2"/>
    <w:rsid w:val="001C4844"/>
    <w:rsid w:val="001C4955"/>
    <w:rsid w:val="001C5108"/>
    <w:rsid w:val="001C5180"/>
    <w:rsid w:val="001C51BD"/>
    <w:rsid w:val="001C5278"/>
    <w:rsid w:val="001C57B7"/>
    <w:rsid w:val="001C5CCE"/>
    <w:rsid w:val="001C5D60"/>
    <w:rsid w:val="001C5DEE"/>
    <w:rsid w:val="001C61B3"/>
    <w:rsid w:val="001C6811"/>
    <w:rsid w:val="001C68E7"/>
    <w:rsid w:val="001C69A7"/>
    <w:rsid w:val="001C6C03"/>
    <w:rsid w:val="001C6C05"/>
    <w:rsid w:val="001C6E99"/>
    <w:rsid w:val="001C6F0E"/>
    <w:rsid w:val="001C72E9"/>
    <w:rsid w:val="001C792C"/>
    <w:rsid w:val="001C7A8E"/>
    <w:rsid w:val="001C7DCC"/>
    <w:rsid w:val="001D0054"/>
    <w:rsid w:val="001D0292"/>
    <w:rsid w:val="001D0602"/>
    <w:rsid w:val="001D07B6"/>
    <w:rsid w:val="001D0C1A"/>
    <w:rsid w:val="001D0C7E"/>
    <w:rsid w:val="001D0FB0"/>
    <w:rsid w:val="001D0FE0"/>
    <w:rsid w:val="001D1012"/>
    <w:rsid w:val="001D1421"/>
    <w:rsid w:val="001D145D"/>
    <w:rsid w:val="001D14A3"/>
    <w:rsid w:val="001D14F6"/>
    <w:rsid w:val="001D2036"/>
    <w:rsid w:val="001D2059"/>
    <w:rsid w:val="001D21EB"/>
    <w:rsid w:val="001D25DE"/>
    <w:rsid w:val="001D30CF"/>
    <w:rsid w:val="001D32A7"/>
    <w:rsid w:val="001D32B6"/>
    <w:rsid w:val="001D32F9"/>
    <w:rsid w:val="001D3333"/>
    <w:rsid w:val="001D3347"/>
    <w:rsid w:val="001D355B"/>
    <w:rsid w:val="001D3813"/>
    <w:rsid w:val="001D3B52"/>
    <w:rsid w:val="001D415C"/>
    <w:rsid w:val="001D41C8"/>
    <w:rsid w:val="001D460C"/>
    <w:rsid w:val="001D4634"/>
    <w:rsid w:val="001D4FA2"/>
    <w:rsid w:val="001D5121"/>
    <w:rsid w:val="001D54CF"/>
    <w:rsid w:val="001D5641"/>
    <w:rsid w:val="001D56EF"/>
    <w:rsid w:val="001D5E50"/>
    <w:rsid w:val="001D5EC7"/>
    <w:rsid w:val="001D5ED7"/>
    <w:rsid w:val="001D5F26"/>
    <w:rsid w:val="001D67FA"/>
    <w:rsid w:val="001D6A1C"/>
    <w:rsid w:val="001D6D03"/>
    <w:rsid w:val="001D6DE1"/>
    <w:rsid w:val="001D723C"/>
    <w:rsid w:val="001D7CBC"/>
    <w:rsid w:val="001D7D11"/>
    <w:rsid w:val="001D7E03"/>
    <w:rsid w:val="001E0E33"/>
    <w:rsid w:val="001E0F63"/>
    <w:rsid w:val="001E1096"/>
    <w:rsid w:val="001E1197"/>
    <w:rsid w:val="001E1CA1"/>
    <w:rsid w:val="001E1D5E"/>
    <w:rsid w:val="001E2116"/>
    <w:rsid w:val="001E213D"/>
    <w:rsid w:val="001E21E1"/>
    <w:rsid w:val="001E223C"/>
    <w:rsid w:val="001E2589"/>
    <w:rsid w:val="001E272F"/>
    <w:rsid w:val="001E3451"/>
    <w:rsid w:val="001E34B6"/>
    <w:rsid w:val="001E377C"/>
    <w:rsid w:val="001E37A4"/>
    <w:rsid w:val="001E3F88"/>
    <w:rsid w:val="001E41A0"/>
    <w:rsid w:val="001E42A1"/>
    <w:rsid w:val="001E48FE"/>
    <w:rsid w:val="001E49EA"/>
    <w:rsid w:val="001E4D50"/>
    <w:rsid w:val="001E4E76"/>
    <w:rsid w:val="001E4E9C"/>
    <w:rsid w:val="001E500F"/>
    <w:rsid w:val="001E528D"/>
    <w:rsid w:val="001E52CB"/>
    <w:rsid w:val="001E5753"/>
    <w:rsid w:val="001E57C7"/>
    <w:rsid w:val="001E5A4A"/>
    <w:rsid w:val="001E5BAE"/>
    <w:rsid w:val="001E5F54"/>
    <w:rsid w:val="001E6289"/>
    <w:rsid w:val="001E684B"/>
    <w:rsid w:val="001E6986"/>
    <w:rsid w:val="001E6E25"/>
    <w:rsid w:val="001E6F6A"/>
    <w:rsid w:val="001E7728"/>
    <w:rsid w:val="001E77E2"/>
    <w:rsid w:val="001E7C85"/>
    <w:rsid w:val="001E7C87"/>
    <w:rsid w:val="001E7F2D"/>
    <w:rsid w:val="001E7F8E"/>
    <w:rsid w:val="001F0212"/>
    <w:rsid w:val="001F056B"/>
    <w:rsid w:val="001F0710"/>
    <w:rsid w:val="001F0A49"/>
    <w:rsid w:val="001F0A59"/>
    <w:rsid w:val="001F0AC0"/>
    <w:rsid w:val="001F0B48"/>
    <w:rsid w:val="001F0B52"/>
    <w:rsid w:val="001F0E90"/>
    <w:rsid w:val="001F1330"/>
    <w:rsid w:val="001F181C"/>
    <w:rsid w:val="001F1BAA"/>
    <w:rsid w:val="001F1E07"/>
    <w:rsid w:val="001F2021"/>
    <w:rsid w:val="001F2697"/>
    <w:rsid w:val="001F280F"/>
    <w:rsid w:val="001F29AD"/>
    <w:rsid w:val="001F2B98"/>
    <w:rsid w:val="001F2B99"/>
    <w:rsid w:val="001F33C4"/>
    <w:rsid w:val="001F3A3D"/>
    <w:rsid w:val="001F3B84"/>
    <w:rsid w:val="001F3BA0"/>
    <w:rsid w:val="001F4070"/>
    <w:rsid w:val="001F418B"/>
    <w:rsid w:val="001F42A1"/>
    <w:rsid w:val="001F44B8"/>
    <w:rsid w:val="001F45B2"/>
    <w:rsid w:val="001F4665"/>
    <w:rsid w:val="001F47CE"/>
    <w:rsid w:val="001F47FC"/>
    <w:rsid w:val="001F4AE7"/>
    <w:rsid w:val="001F526C"/>
    <w:rsid w:val="001F5562"/>
    <w:rsid w:val="001F5AA6"/>
    <w:rsid w:val="001F5CB0"/>
    <w:rsid w:val="001F60A2"/>
    <w:rsid w:val="001F614A"/>
    <w:rsid w:val="001F62C1"/>
    <w:rsid w:val="001F65F2"/>
    <w:rsid w:val="001F6989"/>
    <w:rsid w:val="001F6A4A"/>
    <w:rsid w:val="001F6D97"/>
    <w:rsid w:val="001F6DA2"/>
    <w:rsid w:val="001F70F7"/>
    <w:rsid w:val="001F7389"/>
    <w:rsid w:val="001F7390"/>
    <w:rsid w:val="001F74D6"/>
    <w:rsid w:val="001F76CD"/>
    <w:rsid w:val="001F7ABC"/>
    <w:rsid w:val="0020009B"/>
    <w:rsid w:val="00200201"/>
    <w:rsid w:val="0020052F"/>
    <w:rsid w:val="00200695"/>
    <w:rsid w:val="002009E3"/>
    <w:rsid w:val="00200A99"/>
    <w:rsid w:val="00200E76"/>
    <w:rsid w:val="00201466"/>
    <w:rsid w:val="002017C1"/>
    <w:rsid w:val="00201C29"/>
    <w:rsid w:val="00201E17"/>
    <w:rsid w:val="00201FE1"/>
    <w:rsid w:val="0020257F"/>
    <w:rsid w:val="00202DAC"/>
    <w:rsid w:val="00203222"/>
    <w:rsid w:val="00203581"/>
    <w:rsid w:val="002035A9"/>
    <w:rsid w:val="002035F3"/>
    <w:rsid w:val="00203D14"/>
    <w:rsid w:val="00203EED"/>
    <w:rsid w:val="0020432F"/>
    <w:rsid w:val="002046FF"/>
    <w:rsid w:val="002047DA"/>
    <w:rsid w:val="00204934"/>
    <w:rsid w:val="00204B45"/>
    <w:rsid w:val="002056B1"/>
    <w:rsid w:val="00205A2A"/>
    <w:rsid w:val="00205AC3"/>
    <w:rsid w:val="00205BB2"/>
    <w:rsid w:val="00205E74"/>
    <w:rsid w:val="00206586"/>
    <w:rsid w:val="00206878"/>
    <w:rsid w:val="00206BA0"/>
    <w:rsid w:val="00206C99"/>
    <w:rsid w:val="00206DE6"/>
    <w:rsid w:val="00206FF0"/>
    <w:rsid w:val="002074C3"/>
    <w:rsid w:val="002076AD"/>
    <w:rsid w:val="00207A58"/>
    <w:rsid w:val="00207B4A"/>
    <w:rsid w:val="00207DB8"/>
    <w:rsid w:val="00207DF7"/>
    <w:rsid w:val="0021009D"/>
    <w:rsid w:val="002100FB"/>
    <w:rsid w:val="002105F2"/>
    <w:rsid w:val="00210628"/>
    <w:rsid w:val="00210C1C"/>
    <w:rsid w:val="00210E8B"/>
    <w:rsid w:val="00210EB1"/>
    <w:rsid w:val="00210ECA"/>
    <w:rsid w:val="00211021"/>
    <w:rsid w:val="00211270"/>
    <w:rsid w:val="00211403"/>
    <w:rsid w:val="00211730"/>
    <w:rsid w:val="00211C36"/>
    <w:rsid w:val="00212066"/>
    <w:rsid w:val="002122A3"/>
    <w:rsid w:val="002122EE"/>
    <w:rsid w:val="002124EC"/>
    <w:rsid w:val="00212D83"/>
    <w:rsid w:val="00212DFB"/>
    <w:rsid w:val="00213476"/>
    <w:rsid w:val="0021368D"/>
    <w:rsid w:val="00213800"/>
    <w:rsid w:val="002138FB"/>
    <w:rsid w:val="00213B41"/>
    <w:rsid w:val="00213BA3"/>
    <w:rsid w:val="00213BB4"/>
    <w:rsid w:val="00213C23"/>
    <w:rsid w:val="002140B4"/>
    <w:rsid w:val="002145D8"/>
    <w:rsid w:val="002146E0"/>
    <w:rsid w:val="002148BD"/>
    <w:rsid w:val="00214B68"/>
    <w:rsid w:val="00214C46"/>
    <w:rsid w:val="00214CD4"/>
    <w:rsid w:val="002151F7"/>
    <w:rsid w:val="0021525E"/>
    <w:rsid w:val="0021558C"/>
    <w:rsid w:val="00215C70"/>
    <w:rsid w:val="00215E40"/>
    <w:rsid w:val="00215E8B"/>
    <w:rsid w:val="00216238"/>
    <w:rsid w:val="002166FF"/>
    <w:rsid w:val="00216B28"/>
    <w:rsid w:val="00216CD1"/>
    <w:rsid w:val="0021762E"/>
    <w:rsid w:val="00217C56"/>
    <w:rsid w:val="00217E63"/>
    <w:rsid w:val="00220004"/>
    <w:rsid w:val="00220163"/>
    <w:rsid w:val="00220401"/>
    <w:rsid w:val="00220414"/>
    <w:rsid w:val="0022063C"/>
    <w:rsid w:val="00220703"/>
    <w:rsid w:val="002208BA"/>
    <w:rsid w:val="002209D4"/>
    <w:rsid w:val="00220DFC"/>
    <w:rsid w:val="002212C4"/>
    <w:rsid w:val="00221714"/>
    <w:rsid w:val="00221B8F"/>
    <w:rsid w:val="00221BDB"/>
    <w:rsid w:val="0022220C"/>
    <w:rsid w:val="002222DF"/>
    <w:rsid w:val="00222473"/>
    <w:rsid w:val="002224E8"/>
    <w:rsid w:val="00222579"/>
    <w:rsid w:val="0022322C"/>
    <w:rsid w:val="0022322D"/>
    <w:rsid w:val="00223311"/>
    <w:rsid w:val="0022338D"/>
    <w:rsid w:val="00223400"/>
    <w:rsid w:val="00223470"/>
    <w:rsid w:val="002237FC"/>
    <w:rsid w:val="00223B40"/>
    <w:rsid w:val="00223E07"/>
    <w:rsid w:val="00224315"/>
    <w:rsid w:val="0022459B"/>
    <w:rsid w:val="0022476E"/>
    <w:rsid w:val="00224B8F"/>
    <w:rsid w:val="00224BA9"/>
    <w:rsid w:val="00224D0A"/>
    <w:rsid w:val="00224D6B"/>
    <w:rsid w:val="00224F4D"/>
    <w:rsid w:val="00224F6E"/>
    <w:rsid w:val="00225178"/>
    <w:rsid w:val="002252B4"/>
    <w:rsid w:val="002259FC"/>
    <w:rsid w:val="00225EC0"/>
    <w:rsid w:val="0022623B"/>
    <w:rsid w:val="002263CE"/>
    <w:rsid w:val="0022680F"/>
    <w:rsid w:val="002268EE"/>
    <w:rsid w:val="00226BB5"/>
    <w:rsid w:val="00226C3D"/>
    <w:rsid w:val="00226EFD"/>
    <w:rsid w:val="002271DA"/>
    <w:rsid w:val="00227222"/>
    <w:rsid w:val="00227328"/>
    <w:rsid w:val="002273DA"/>
    <w:rsid w:val="002273EA"/>
    <w:rsid w:val="002276C3"/>
    <w:rsid w:val="00227B9A"/>
    <w:rsid w:val="00227EFC"/>
    <w:rsid w:val="00227F0D"/>
    <w:rsid w:val="00227F3B"/>
    <w:rsid w:val="00227FB8"/>
    <w:rsid w:val="002301DE"/>
    <w:rsid w:val="002302DA"/>
    <w:rsid w:val="002307F5"/>
    <w:rsid w:val="0023080F"/>
    <w:rsid w:val="0023086C"/>
    <w:rsid w:val="00231671"/>
    <w:rsid w:val="00231887"/>
    <w:rsid w:val="00231B2E"/>
    <w:rsid w:val="00232006"/>
    <w:rsid w:val="002320CF"/>
    <w:rsid w:val="00232308"/>
    <w:rsid w:val="002328D6"/>
    <w:rsid w:val="00232A66"/>
    <w:rsid w:val="00232C5B"/>
    <w:rsid w:val="00233255"/>
    <w:rsid w:val="00233D8D"/>
    <w:rsid w:val="00233F3F"/>
    <w:rsid w:val="00233FD0"/>
    <w:rsid w:val="002342F4"/>
    <w:rsid w:val="00234311"/>
    <w:rsid w:val="00234751"/>
    <w:rsid w:val="00234B53"/>
    <w:rsid w:val="00234E21"/>
    <w:rsid w:val="00235369"/>
    <w:rsid w:val="0023549C"/>
    <w:rsid w:val="00235523"/>
    <w:rsid w:val="00235790"/>
    <w:rsid w:val="00236164"/>
    <w:rsid w:val="002361E1"/>
    <w:rsid w:val="002366EA"/>
    <w:rsid w:val="00236D51"/>
    <w:rsid w:val="00236DBF"/>
    <w:rsid w:val="00236F4E"/>
    <w:rsid w:val="00237124"/>
    <w:rsid w:val="00237248"/>
    <w:rsid w:val="002373DB"/>
    <w:rsid w:val="0023763F"/>
    <w:rsid w:val="00237646"/>
    <w:rsid w:val="002377F8"/>
    <w:rsid w:val="00237ACE"/>
    <w:rsid w:val="00237E2B"/>
    <w:rsid w:val="0024059B"/>
    <w:rsid w:val="002405DB"/>
    <w:rsid w:val="00240824"/>
    <w:rsid w:val="002409A1"/>
    <w:rsid w:val="002409B8"/>
    <w:rsid w:val="00240C4B"/>
    <w:rsid w:val="00240CC3"/>
    <w:rsid w:val="00241079"/>
    <w:rsid w:val="0024133D"/>
    <w:rsid w:val="0024150C"/>
    <w:rsid w:val="00241F34"/>
    <w:rsid w:val="00242448"/>
    <w:rsid w:val="002429D7"/>
    <w:rsid w:val="00242A7B"/>
    <w:rsid w:val="00242AE1"/>
    <w:rsid w:val="002432B9"/>
    <w:rsid w:val="002434EB"/>
    <w:rsid w:val="002435E8"/>
    <w:rsid w:val="00243742"/>
    <w:rsid w:val="0024397F"/>
    <w:rsid w:val="002439E6"/>
    <w:rsid w:val="00243AFA"/>
    <w:rsid w:val="00243FC9"/>
    <w:rsid w:val="002441DD"/>
    <w:rsid w:val="0024430D"/>
    <w:rsid w:val="00244381"/>
    <w:rsid w:val="002443DC"/>
    <w:rsid w:val="0024476C"/>
    <w:rsid w:val="002450B2"/>
    <w:rsid w:val="0024546F"/>
    <w:rsid w:val="00245890"/>
    <w:rsid w:val="002458CD"/>
    <w:rsid w:val="00245B79"/>
    <w:rsid w:val="00246198"/>
    <w:rsid w:val="002462CA"/>
    <w:rsid w:val="00246638"/>
    <w:rsid w:val="0024671E"/>
    <w:rsid w:val="002468AE"/>
    <w:rsid w:val="00246AEC"/>
    <w:rsid w:val="00246B56"/>
    <w:rsid w:val="00247191"/>
    <w:rsid w:val="0024719F"/>
    <w:rsid w:val="002474A0"/>
    <w:rsid w:val="0024754A"/>
    <w:rsid w:val="00247647"/>
    <w:rsid w:val="00247680"/>
    <w:rsid w:val="002476BD"/>
    <w:rsid w:val="00247916"/>
    <w:rsid w:val="00247D45"/>
    <w:rsid w:val="002500DE"/>
    <w:rsid w:val="00250725"/>
    <w:rsid w:val="002508B0"/>
    <w:rsid w:val="0025090C"/>
    <w:rsid w:val="00250AAA"/>
    <w:rsid w:val="00250CAE"/>
    <w:rsid w:val="00250D1E"/>
    <w:rsid w:val="00250D4A"/>
    <w:rsid w:val="002510D7"/>
    <w:rsid w:val="002517AB"/>
    <w:rsid w:val="002519EC"/>
    <w:rsid w:val="00251EBE"/>
    <w:rsid w:val="00252445"/>
    <w:rsid w:val="00252A37"/>
    <w:rsid w:val="00252D26"/>
    <w:rsid w:val="00252FDC"/>
    <w:rsid w:val="00253096"/>
    <w:rsid w:val="0025333F"/>
    <w:rsid w:val="00253715"/>
    <w:rsid w:val="00253B6D"/>
    <w:rsid w:val="00253CCE"/>
    <w:rsid w:val="00253F6D"/>
    <w:rsid w:val="00253FBA"/>
    <w:rsid w:val="00254138"/>
    <w:rsid w:val="002542C9"/>
    <w:rsid w:val="00254395"/>
    <w:rsid w:val="0025449B"/>
    <w:rsid w:val="002549C8"/>
    <w:rsid w:val="00254AB4"/>
    <w:rsid w:val="00254D72"/>
    <w:rsid w:val="00254D9E"/>
    <w:rsid w:val="00254DCA"/>
    <w:rsid w:val="00255385"/>
    <w:rsid w:val="00255A8E"/>
    <w:rsid w:val="00255D83"/>
    <w:rsid w:val="00255FEA"/>
    <w:rsid w:val="002565B3"/>
    <w:rsid w:val="00256691"/>
    <w:rsid w:val="002566BF"/>
    <w:rsid w:val="00256803"/>
    <w:rsid w:val="00256844"/>
    <w:rsid w:val="0025717F"/>
    <w:rsid w:val="00257295"/>
    <w:rsid w:val="002574E5"/>
    <w:rsid w:val="002577C1"/>
    <w:rsid w:val="00257F0D"/>
    <w:rsid w:val="00260026"/>
    <w:rsid w:val="00260C33"/>
    <w:rsid w:val="00260F64"/>
    <w:rsid w:val="00260F91"/>
    <w:rsid w:val="002611A6"/>
    <w:rsid w:val="00261223"/>
    <w:rsid w:val="0026154D"/>
    <w:rsid w:val="00261741"/>
    <w:rsid w:val="00261B31"/>
    <w:rsid w:val="00262016"/>
    <w:rsid w:val="00262435"/>
    <w:rsid w:val="00262461"/>
    <w:rsid w:val="002624CA"/>
    <w:rsid w:val="00262796"/>
    <w:rsid w:val="00262BA6"/>
    <w:rsid w:val="00262E17"/>
    <w:rsid w:val="00262E7A"/>
    <w:rsid w:val="00263045"/>
    <w:rsid w:val="002633F8"/>
    <w:rsid w:val="00263466"/>
    <w:rsid w:val="00263835"/>
    <w:rsid w:val="00263A07"/>
    <w:rsid w:val="00263F47"/>
    <w:rsid w:val="00263FA9"/>
    <w:rsid w:val="0026463A"/>
    <w:rsid w:val="00264968"/>
    <w:rsid w:val="00264BE4"/>
    <w:rsid w:val="00264C35"/>
    <w:rsid w:val="00264E51"/>
    <w:rsid w:val="0026550F"/>
    <w:rsid w:val="002655C5"/>
    <w:rsid w:val="00265649"/>
    <w:rsid w:val="00265988"/>
    <w:rsid w:val="00265B33"/>
    <w:rsid w:val="00265B45"/>
    <w:rsid w:val="00265B64"/>
    <w:rsid w:val="002660D2"/>
    <w:rsid w:val="002661E1"/>
    <w:rsid w:val="002664C6"/>
    <w:rsid w:val="00266624"/>
    <w:rsid w:val="002666B8"/>
    <w:rsid w:val="00266A26"/>
    <w:rsid w:val="00266CB9"/>
    <w:rsid w:val="00266D90"/>
    <w:rsid w:val="00266FED"/>
    <w:rsid w:val="00267031"/>
    <w:rsid w:val="00267080"/>
    <w:rsid w:val="00267096"/>
    <w:rsid w:val="00267131"/>
    <w:rsid w:val="00267B55"/>
    <w:rsid w:val="00267D79"/>
    <w:rsid w:val="00267ED4"/>
    <w:rsid w:val="002700A6"/>
    <w:rsid w:val="0027017C"/>
    <w:rsid w:val="002703F6"/>
    <w:rsid w:val="00270653"/>
    <w:rsid w:val="002707C5"/>
    <w:rsid w:val="002708B1"/>
    <w:rsid w:val="00270BC2"/>
    <w:rsid w:val="00270C97"/>
    <w:rsid w:val="00270D76"/>
    <w:rsid w:val="00270EF6"/>
    <w:rsid w:val="00271027"/>
    <w:rsid w:val="00271CD6"/>
    <w:rsid w:val="00271ED5"/>
    <w:rsid w:val="0027221A"/>
    <w:rsid w:val="0027281F"/>
    <w:rsid w:val="00272AB6"/>
    <w:rsid w:val="00272C41"/>
    <w:rsid w:val="002731B7"/>
    <w:rsid w:val="002731B8"/>
    <w:rsid w:val="002734A3"/>
    <w:rsid w:val="0027360C"/>
    <w:rsid w:val="002736AE"/>
    <w:rsid w:val="0027382C"/>
    <w:rsid w:val="0027397A"/>
    <w:rsid w:val="00273991"/>
    <w:rsid w:val="00273E50"/>
    <w:rsid w:val="002740AB"/>
    <w:rsid w:val="00274374"/>
    <w:rsid w:val="002745D3"/>
    <w:rsid w:val="00274611"/>
    <w:rsid w:val="00274629"/>
    <w:rsid w:val="00274740"/>
    <w:rsid w:val="002747DB"/>
    <w:rsid w:val="0027480D"/>
    <w:rsid w:val="0027495B"/>
    <w:rsid w:val="00274E50"/>
    <w:rsid w:val="00275017"/>
    <w:rsid w:val="00275081"/>
    <w:rsid w:val="002750AF"/>
    <w:rsid w:val="002751A2"/>
    <w:rsid w:val="002752DA"/>
    <w:rsid w:val="00275C08"/>
    <w:rsid w:val="00275D45"/>
    <w:rsid w:val="00275F3B"/>
    <w:rsid w:val="00276084"/>
    <w:rsid w:val="002760F9"/>
    <w:rsid w:val="00276150"/>
    <w:rsid w:val="002762A4"/>
    <w:rsid w:val="0027654F"/>
    <w:rsid w:val="002765CB"/>
    <w:rsid w:val="00276673"/>
    <w:rsid w:val="00276BC1"/>
    <w:rsid w:val="00276E56"/>
    <w:rsid w:val="002771A1"/>
    <w:rsid w:val="002772AF"/>
    <w:rsid w:val="002774B7"/>
    <w:rsid w:val="00277954"/>
    <w:rsid w:val="00280620"/>
    <w:rsid w:val="0028069E"/>
    <w:rsid w:val="00280826"/>
    <w:rsid w:val="00280AC0"/>
    <w:rsid w:val="00280C26"/>
    <w:rsid w:val="00281019"/>
    <w:rsid w:val="002810DC"/>
    <w:rsid w:val="002810FB"/>
    <w:rsid w:val="002813BE"/>
    <w:rsid w:val="002815F9"/>
    <w:rsid w:val="00281F8E"/>
    <w:rsid w:val="00282201"/>
    <w:rsid w:val="0028236D"/>
    <w:rsid w:val="0028257C"/>
    <w:rsid w:val="00282900"/>
    <w:rsid w:val="00282A80"/>
    <w:rsid w:val="00282AFB"/>
    <w:rsid w:val="00282D9C"/>
    <w:rsid w:val="00282E59"/>
    <w:rsid w:val="00283390"/>
    <w:rsid w:val="0028354A"/>
    <w:rsid w:val="0028431F"/>
    <w:rsid w:val="0028497D"/>
    <w:rsid w:val="002850EE"/>
    <w:rsid w:val="00285437"/>
    <w:rsid w:val="00285527"/>
    <w:rsid w:val="00285931"/>
    <w:rsid w:val="00285A92"/>
    <w:rsid w:val="00285D9A"/>
    <w:rsid w:val="00285F77"/>
    <w:rsid w:val="00286018"/>
    <w:rsid w:val="0028623E"/>
    <w:rsid w:val="00286671"/>
    <w:rsid w:val="002867BB"/>
    <w:rsid w:val="0028682F"/>
    <w:rsid w:val="00286C5A"/>
    <w:rsid w:val="00287352"/>
    <w:rsid w:val="002873F1"/>
    <w:rsid w:val="0028748B"/>
    <w:rsid w:val="0028791E"/>
    <w:rsid w:val="002879E6"/>
    <w:rsid w:val="00287B51"/>
    <w:rsid w:val="00287C90"/>
    <w:rsid w:val="00287FF1"/>
    <w:rsid w:val="0029012F"/>
    <w:rsid w:val="002901F7"/>
    <w:rsid w:val="00290339"/>
    <w:rsid w:val="0029040C"/>
    <w:rsid w:val="00290976"/>
    <w:rsid w:val="00290989"/>
    <w:rsid w:val="00290AF1"/>
    <w:rsid w:val="00290E86"/>
    <w:rsid w:val="0029131F"/>
    <w:rsid w:val="002914ED"/>
    <w:rsid w:val="00291744"/>
    <w:rsid w:val="00291A49"/>
    <w:rsid w:val="00291B6D"/>
    <w:rsid w:val="002924CF"/>
    <w:rsid w:val="00292705"/>
    <w:rsid w:val="0029275B"/>
    <w:rsid w:val="00292A1D"/>
    <w:rsid w:val="00292C99"/>
    <w:rsid w:val="00292D8E"/>
    <w:rsid w:val="0029300A"/>
    <w:rsid w:val="00293020"/>
    <w:rsid w:val="00293177"/>
    <w:rsid w:val="002935BA"/>
    <w:rsid w:val="00293848"/>
    <w:rsid w:val="00293996"/>
    <w:rsid w:val="00293E61"/>
    <w:rsid w:val="00293EDE"/>
    <w:rsid w:val="002941D5"/>
    <w:rsid w:val="002941E4"/>
    <w:rsid w:val="00294236"/>
    <w:rsid w:val="0029432D"/>
    <w:rsid w:val="002945C0"/>
    <w:rsid w:val="00294882"/>
    <w:rsid w:val="00294A17"/>
    <w:rsid w:val="00294C7D"/>
    <w:rsid w:val="00294E7E"/>
    <w:rsid w:val="0029539B"/>
    <w:rsid w:val="002954B3"/>
    <w:rsid w:val="002954CB"/>
    <w:rsid w:val="002954F1"/>
    <w:rsid w:val="0029552D"/>
    <w:rsid w:val="00295B1C"/>
    <w:rsid w:val="00295B7F"/>
    <w:rsid w:val="00295C4D"/>
    <w:rsid w:val="00295DDA"/>
    <w:rsid w:val="00296011"/>
    <w:rsid w:val="00296268"/>
    <w:rsid w:val="00296C97"/>
    <w:rsid w:val="00296CA2"/>
    <w:rsid w:val="00296D33"/>
    <w:rsid w:val="00297169"/>
    <w:rsid w:val="00297295"/>
    <w:rsid w:val="00297537"/>
    <w:rsid w:val="002A01BF"/>
    <w:rsid w:val="002A03AE"/>
    <w:rsid w:val="002A04DB"/>
    <w:rsid w:val="002A087E"/>
    <w:rsid w:val="002A09D2"/>
    <w:rsid w:val="002A0A65"/>
    <w:rsid w:val="002A0CDB"/>
    <w:rsid w:val="002A0DB4"/>
    <w:rsid w:val="002A1512"/>
    <w:rsid w:val="002A17CD"/>
    <w:rsid w:val="002A1B22"/>
    <w:rsid w:val="002A1BC7"/>
    <w:rsid w:val="002A1CE9"/>
    <w:rsid w:val="002A1E6D"/>
    <w:rsid w:val="002A2286"/>
    <w:rsid w:val="002A232E"/>
    <w:rsid w:val="002A27AC"/>
    <w:rsid w:val="002A27B6"/>
    <w:rsid w:val="002A2855"/>
    <w:rsid w:val="002A296F"/>
    <w:rsid w:val="002A2A13"/>
    <w:rsid w:val="002A2A76"/>
    <w:rsid w:val="002A2F13"/>
    <w:rsid w:val="002A3433"/>
    <w:rsid w:val="002A3CBD"/>
    <w:rsid w:val="002A3F4D"/>
    <w:rsid w:val="002A4275"/>
    <w:rsid w:val="002A45C7"/>
    <w:rsid w:val="002A4B83"/>
    <w:rsid w:val="002A5096"/>
    <w:rsid w:val="002A518E"/>
    <w:rsid w:val="002A5540"/>
    <w:rsid w:val="002A569F"/>
    <w:rsid w:val="002A5900"/>
    <w:rsid w:val="002A5AA6"/>
    <w:rsid w:val="002A5AA9"/>
    <w:rsid w:val="002A650D"/>
    <w:rsid w:val="002A6AA2"/>
    <w:rsid w:val="002A6AAF"/>
    <w:rsid w:val="002A6C16"/>
    <w:rsid w:val="002A6C67"/>
    <w:rsid w:val="002A6F2C"/>
    <w:rsid w:val="002A7277"/>
    <w:rsid w:val="002A735C"/>
    <w:rsid w:val="002A7522"/>
    <w:rsid w:val="002A76FD"/>
    <w:rsid w:val="002A7EDC"/>
    <w:rsid w:val="002A7F21"/>
    <w:rsid w:val="002B0815"/>
    <w:rsid w:val="002B0C8C"/>
    <w:rsid w:val="002B133D"/>
    <w:rsid w:val="002B1FB6"/>
    <w:rsid w:val="002B23DB"/>
    <w:rsid w:val="002B2459"/>
    <w:rsid w:val="002B2B62"/>
    <w:rsid w:val="002B2D31"/>
    <w:rsid w:val="002B31C6"/>
    <w:rsid w:val="002B3451"/>
    <w:rsid w:val="002B3A99"/>
    <w:rsid w:val="002B4227"/>
    <w:rsid w:val="002B4BC2"/>
    <w:rsid w:val="002B4F66"/>
    <w:rsid w:val="002B5406"/>
    <w:rsid w:val="002B5479"/>
    <w:rsid w:val="002B55E6"/>
    <w:rsid w:val="002B56C4"/>
    <w:rsid w:val="002B5DA2"/>
    <w:rsid w:val="002B5E46"/>
    <w:rsid w:val="002B5E8A"/>
    <w:rsid w:val="002B5EC7"/>
    <w:rsid w:val="002B5F9F"/>
    <w:rsid w:val="002B6151"/>
    <w:rsid w:val="002B67CC"/>
    <w:rsid w:val="002B6B73"/>
    <w:rsid w:val="002B6FB8"/>
    <w:rsid w:val="002B73C6"/>
    <w:rsid w:val="002B743E"/>
    <w:rsid w:val="002B74E7"/>
    <w:rsid w:val="002B7B7B"/>
    <w:rsid w:val="002B7BA5"/>
    <w:rsid w:val="002B7BE4"/>
    <w:rsid w:val="002B7C7B"/>
    <w:rsid w:val="002B7D9E"/>
    <w:rsid w:val="002C069F"/>
    <w:rsid w:val="002C0AAE"/>
    <w:rsid w:val="002C0C5D"/>
    <w:rsid w:val="002C0E61"/>
    <w:rsid w:val="002C1191"/>
    <w:rsid w:val="002C15E4"/>
    <w:rsid w:val="002C16A3"/>
    <w:rsid w:val="002C1980"/>
    <w:rsid w:val="002C21CA"/>
    <w:rsid w:val="002C2805"/>
    <w:rsid w:val="002C2976"/>
    <w:rsid w:val="002C2B3E"/>
    <w:rsid w:val="002C2BED"/>
    <w:rsid w:val="002C2DF8"/>
    <w:rsid w:val="002C326F"/>
    <w:rsid w:val="002C3982"/>
    <w:rsid w:val="002C3A6D"/>
    <w:rsid w:val="002C3BF2"/>
    <w:rsid w:val="002C42AA"/>
    <w:rsid w:val="002C43F1"/>
    <w:rsid w:val="002C46ED"/>
    <w:rsid w:val="002C4CCE"/>
    <w:rsid w:val="002C4CEF"/>
    <w:rsid w:val="002C527B"/>
    <w:rsid w:val="002C55A7"/>
    <w:rsid w:val="002C58F9"/>
    <w:rsid w:val="002C5F01"/>
    <w:rsid w:val="002C6713"/>
    <w:rsid w:val="002C77D7"/>
    <w:rsid w:val="002C78FE"/>
    <w:rsid w:val="002C7934"/>
    <w:rsid w:val="002D0784"/>
    <w:rsid w:val="002D0AC5"/>
    <w:rsid w:val="002D0EE8"/>
    <w:rsid w:val="002D112B"/>
    <w:rsid w:val="002D12C8"/>
    <w:rsid w:val="002D237D"/>
    <w:rsid w:val="002D25D2"/>
    <w:rsid w:val="002D2738"/>
    <w:rsid w:val="002D2AE0"/>
    <w:rsid w:val="002D2FB4"/>
    <w:rsid w:val="002D31FB"/>
    <w:rsid w:val="002D342F"/>
    <w:rsid w:val="002D39BF"/>
    <w:rsid w:val="002D3BD3"/>
    <w:rsid w:val="002D4504"/>
    <w:rsid w:val="002D48E1"/>
    <w:rsid w:val="002D4C7B"/>
    <w:rsid w:val="002D4CA2"/>
    <w:rsid w:val="002D4D30"/>
    <w:rsid w:val="002D4E31"/>
    <w:rsid w:val="002D5361"/>
    <w:rsid w:val="002D5799"/>
    <w:rsid w:val="002D5F03"/>
    <w:rsid w:val="002D5F5F"/>
    <w:rsid w:val="002D629C"/>
    <w:rsid w:val="002D6486"/>
    <w:rsid w:val="002D689B"/>
    <w:rsid w:val="002D6906"/>
    <w:rsid w:val="002D69BD"/>
    <w:rsid w:val="002D6BE3"/>
    <w:rsid w:val="002D6D80"/>
    <w:rsid w:val="002D6E34"/>
    <w:rsid w:val="002D7592"/>
    <w:rsid w:val="002D7828"/>
    <w:rsid w:val="002D7C99"/>
    <w:rsid w:val="002E01DE"/>
    <w:rsid w:val="002E0356"/>
    <w:rsid w:val="002E0542"/>
    <w:rsid w:val="002E0AB1"/>
    <w:rsid w:val="002E0DA0"/>
    <w:rsid w:val="002E156C"/>
    <w:rsid w:val="002E1B9C"/>
    <w:rsid w:val="002E1E3F"/>
    <w:rsid w:val="002E1E5D"/>
    <w:rsid w:val="002E1EDE"/>
    <w:rsid w:val="002E1EFA"/>
    <w:rsid w:val="002E2001"/>
    <w:rsid w:val="002E2150"/>
    <w:rsid w:val="002E222C"/>
    <w:rsid w:val="002E24EB"/>
    <w:rsid w:val="002E2807"/>
    <w:rsid w:val="002E297C"/>
    <w:rsid w:val="002E2D83"/>
    <w:rsid w:val="002E2F2B"/>
    <w:rsid w:val="002E31BC"/>
    <w:rsid w:val="002E3925"/>
    <w:rsid w:val="002E3A78"/>
    <w:rsid w:val="002E4002"/>
    <w:rsid w:val="002E420B"/>
    <w:rsid w:val="002E4B28"/>
    <w:rsid w:val="002E4C38"/>
    <w:rsid w:val="002E4F61"/>
    <w:rsid w:val="002E505D"/>
    <w:rsid w:val="002E512A"/>
    <w:rsid w:val="002E51C8"/>
    <w:rsid w:val="002E5607"/>
    <w:rsid w:val="002E569E"/>
    <w:rsid w:val="002E590B"/>
    <w:rsid w:val="002E594E"/>
    <w:rsid w:val="002E6851"/>
    <w:rsid w:val="002E6C29"/>
    <w:rsid w:val="002E6E7A"/>
    <w:rsid w:val="002E70B0"/>
    <w:rsid w:val="002E726C"/>
    <w:rsid w:val="002E7CD5"/>
    <w:rsid w:val="002F00D0"/>
    <w:rsid w:val="002F01A0"/>
    <w:rsid w:val="002F0231"/>
    <w:rsid w:val="002F02A9"/>
    <w:rsid w:val="002F07BF"/>
    <w:rsid w:val="002F0D91"/>
    <w:rsid w:val="002F13BA"/>
    <w:rsid w:val="002F15C7"/>
    <w:rsid w:val="002F1A76"/>
    <w:rsid w:val="002F1D6E"/>
    <w:rsid w:val="002F1EFF"/>
    <w:rsid w:val="002F2289"/>
    <w:rsid w:val="002F2456"/>
    <w:rsid w:val="002F2C24"/>
    <w:rsid w:val="002F2E11"/>
    <w:rsid w:val="002F2E3C"/>
    <w:rsid w:val="002F2F13"/>
    <w:rsid w:val="002F3445"/>
    <w:rsid w:val="002F3765"/>
    <w:rsid w:val="002F37D9"/>
    <w:rsid w:val="002F3B72"/>
    <w:rsid w:val="002F3B79"/>
    <w:rsid w:val="002F3BA4"/>
    <w:rsid w:val="002F3C13"/>
    <w:rsid w:val="002F4972"/>
    <w:rsid w:val="002F49C1"/>
    <w:rsid w:val="002F4CD0"/>
    <w:rsid w:val="002F4DDA"/>
    <w:rsid w:val="002F5575"/>
    <w:rsid w:val="002F55EE"/>
    <w:rsid w:val="002F55F2"/>
    <w:rsid w:val="002F598F"/>
    <w:rsid w:val="002F5C9E"/>
    <w:rsid w:val="002F5E13"/>
    <w:rsid w:val="002F608C"/>
    <w:rsid w:val="002F6174"/>
    <w:rsid w:val="002F659A"/>
    <w:rsid w:val="002F66BE"/>
    <w:rsid w:val="002F6FDE"/>
    <w:rsid w:val="002F71CA"/>
    <w:rsid w:val="002F7878"/>
    <w:rsid w:val="002F78BE"/>
    <w:rsid w:val="002F7A30"/>
    <w:rsid w:val="002F7B35"/>
    <w:rsid w:val="002F7C9D"/>
    <w:rsid w:val="00300477"/>
    <w:rsid w:val="00300488"/>
    <w:rsid w:val="003005B2"/>
    <w:rsid w:val="00300643"/>
    <w:rsid w:val="0030089F"/>
    <w:rsid w:val="00300A29"/>
    <w:rsid w:val="00300E21"/>
    <w:rsid w:val="003011D3"/>
    <w:rsid w:val="00301570"/>
    <w:rsid w:val="00301627"/>
    <w:rsid w:val="00301B7A"/>
    <w:rsid w:val="00301F16"/>
    <w:rsid w:val="0030200B"/>
    <w:rsid w:val="003020A5"/>
    <w:rsid w:val="003021AB"/>
    <w:rsid w:val="00302207"/>
    <w:rsid w:val="00302C7C"/>
    <w:rsid w:val="003031BB"/>
    <w:rsid w:val="00303656"/>
    <w:rsid w:val="003037B6"/>
    <w:rsid w:val="00303C81"/>
    <w:rsid w:val="00303CD2"/>
    <w:rsid w:val="00303F87"/>
    <w:rsid w:val="00303F95"/>
    <w:rsid w:val="00304002"/>
    <w:rsid w:val="00304218"/>
    <w:rsid w:val="003042BF"/>
    <w:rsid w:val="00304913"/>
    <w:rsid w:val="00304CB8"/>
    <w:rsid w:val="00304DAF"/>
    <w:rsid w:val="00304E28"/>
    <w:rsid w:val="00304F7D"/>
    <w:rsid w:val="003056B5"/>
    <w:rsid w:val="00305763"/>
    <w:rsid w:val="00305A21"/>
    <w:rsid w:val="00305D31"/>
    <w:rsid w:val="00305D4C"/>
    <w:rsid w:val="00306656"/>
    <w:rsid w:val="003071C4"/>
    <w:rsid w:val="00307233"/>
    <w:rsid w:val="003072F5"/>
    <w:rsid w:val="00307392"/>
    <w:rsid w:val="003077F1"/>
    <w:rsid w:val="003078B1"/>
    <w:rsid w:val="003078B5"/>
    <w:rsid w:val="003078C1"/>
    <w:rsid w:val="003078CF"/>
    <w:rsid w:val="00307922"/>
    <w:rsid w:val="003105BF"/>
    <w:rsid w:val="00310737"/>
    <w:rsid w:val="0031088B"/>
    <w:rsid w:val="00310F73"/>
    <w:rsid w:val="00310F9A"/>
    <w:rsid w:val="0031177C"/>
    <w:rsid w:val="00311AB1"/>
    <w:rsid w:val="00311E01"/>
    <w:rsid w:val="0031206B"/>
    <w:rsid w:val="0031232B"/>
    <w:rsid w:val="003127D1"/>
    <w:rsid w:val="00313291"/>
    <w:rsid w:val="00313B43"/>
    <w:rsid w:val="0031410E"/>
    <w:rsid w:val="003141DD"/>
    <w:rsid w:val="00314544"/>
    <w:rsid w:val="0031485B"/>
    <w:rsid w:val="00314BA6"/>
    <w:rsid w:val="003153E3"/>
    <w:rsid w:val="00315AF9"/>
    <w:rsid w:val="0031614B"/>
    <w:rsid w:val="0031636F"/>
    <w:rsid w:val="0031658D"/>
    <w:rsid w:val="00316B27"/>
    <w:rsid w:val="00316D67"/>
    <w:rsid w:val="00316DC3"/>
    <w:rsid w:val="00317077"/>
    <w:rsid w:val="003173E6"/>
    <w:rsid w:val="003174CB"/>
    <w:rsid w:val="00317851"/>
    <w:rsid w:val="0031786B"/>
    <w:rsid w:val="00317BAA"/>
    <w:rsid w:val="00320761"/>
    <w:rsid w:val="003208B9"/>
    <w:rsid w:val="00320D6C"/>
    <w:rsid w:val="00320F2C"/>
    <w:rsid w:val="00321244"/>
    <w:rsid w:val="00321268"/>
    <w:rsid w:val="0032138E"/>
    <w:rsid w:val="00321398"/>
    <w:rsid w:val="00321752"/>
    <w:rsid w:val="00321A83"/>
    <w:rsid w:val="003220F4"/>
    <w:rsid w:val="003224D7"/>
    <w:rsid w:val="0032276E"/>
    <w:rsid w:val="0032291A"/>
    <w:rsid w:val="00323050"/>
    <w:rsid w:val="003230C1"/>
    <w:rsid w:val="003237F9"/>
    <w:rsid w:val="00323CAB"/>
    <w:rsid w:val="00323E75"/>
    <w:rsid w:val="00323E79"/>
    <w:rsid w:val="003244D2"/>
    <w:rsid w:val="003244E4"/>
    <w:rsid w:val="0032462D"/>
    <w:rsid w:val="00324831"/>
    <w:rsid w:val="0032487C"/>
    <w:rsid w:val="00324AD8"/>
    <w:rsid w:val="00324CF3"/>
    <w:rsid w:val="00324F9E"/>
    <w:rsid w:val="00324FF7"/>
    <w:rsid w:val="003255B0"/>
    <w:rsid w:val="00325788"/>
    <w:rsid w:val="00325BD8"/>
    <w:rsid w:val="00325D69"/>
    <w:rsid w:val="00326234"/>
    <w:rsid w:val="003268D6"/>
    <w:rsid w:val="00326E31"/>
    <w:rsid w:val="003270AA"/>
    <w:rsid w:val="00327171"/>
    <w:rsid w:val="00327457"/>
    <w:rsid w:val="00327556"/>
    <w:rsid w:val="0032793A"/>
    <w:rsid w:val="00327EA3"/>
    <w:rsid w:val="00327F36"/>
    <w:rsid w:val="00330244"/>
    <w:rsid w:val="003302B0"/>
    <w:rsid w:val="003302EE"/>
    <w:rsid w:val="0033037C"/>
    <w:rsid w:val="00330662"/>
    <w:rsid w:val="00330AB4"/>
    <w:rsid w:val="00330BCD"/>
    <w:rsid w:val="00330F1A"/>
    <w:rsid w:val="0033118D"/>
    <w:rsid w:val="0033187C"/>
    <w:rsid w:val="00331B65"/>
    <w:rsid w:val="00331E9C"/>
    <w:rsid w:val="00331EE0"/>
    <w:rsid w:val="00331EF9"/>
    <w:rsid w:val="00332081"/>
    <w:rsid w:val="003324A4"/>
    <w:rsid w:val="0033270E"/>
    <w:rsid w:val="00332AD4"/>
    <w:rsid w:val="00332B10"/>
    <w:rsid w:val="00333136"/>
    <w:rsid w:val="003332AE"/>
    <w:rsid w:val="003339D7"/>
    <w:rsid w:val="00333AB7"/>
    <w:rsid w:val="00333E76"/>
    <w:rsid w:val="00333E7F"/>
    <w:rsid w:val="003341DF"/>
    <w:rsid w:val="0033439F"/>
    <w:rsid w:val="00334838"/>
    <w:rsid w:val="00334B72"/>
    <w:rsid w:val="00334C35"/>
    <w:rsid w:val="00335316"/>
    <w:rsid w:val="003357B0"/>
    <w:rsid w:val="003357C9"/>
    <w:rsid w:val="00335CC8"/>
    <w:rsid w:val="00335FEA"/>
    <w:rsid w:val="00336531"/>
    <w:rsid w:val="00336B02"/>
    <w:rsid w:val="00336C21"/>
    <w:rsid w:val="00336C7F"/>
    <w:rsid w:val="00336D92"/>
    <w:rsid w:val="00336F8B"/>
    <w:rsid w:val="00336F8D"/>
    <w:rsid w:val="0033721F"/>
    <w:rsid w:val="0033764A"/>
    <w:rsid w:val="003377BC"/>
    <w:rsid w:val="0033782F"/>
    <w:rsid w:val="00337BEC"/>
    <w:rsid w:val="003401B5"/>
    <w:rsid w:val="003406C0"/>
    <w:rsid w:val="00340733"/>
    <w:rsid w:val="00340BAA"/>
    <w:rsid w:val="00340F4C"/>
    <w:rsid w:val="0034129D"/>
    <w:rsid w:val="0034140C"/>
    <w:rsid w:val="00341714"/>
    <w:rsid w:val="003418AF"/>
    <w:rsid w:val="00341951"/>
    <w:rsid w:val="00341A7E"/>
    <w:rsid w:val="00341ACD"/>
    <w:rsid w:val="00341CAB"/>
    <w:rsid w:val="00341D25"/>
    <w:rsid w:val="00341E24"/>
    <w:rsid w:val="00342060"/>
    <w:rsid w:val="00342741"/>
    <w:rsid w:val="00342897"/>
    <w:rsid w:val="0034298C"/>
    <w:rsid w:val="00342B91"/>
    <w:rsid w:val="00342C97"/>
    <w:rsid w:val="00342EFD"/>
    <w:rsid w:val="00342F2F"/>
    <w:rsid w:val="00343428"/>
    <w:rsid w:val="00343581"/>
    <w:rsid w:val="0034368D"/>
    <w:rsid w:val="00343BCF"/>
    <w:rsid w:val="00344196"/>
    <w:rsid w:val="00344229"/>
    <w:rsid w:val="00344293"/>
    <w:rsid w:val="00344416"/>
    <w:rsid w:val="003445FC"/>
    <w:rsid w:val="00344980"/>
    <w:rsid w:val="00344F25"/>
    <w:rsid w:val="003453BB"/>
    <w:rsid w:val="003453FE"/>
    <w:rsid w:val="0034563E"/>
    <w:rsid w:val="00345665"/>
    <w:rsid w:val="003459E5"/>
    <w:rsid w:val="00345AEA"/>
    <w:rsid w:val="00345B59"/>
    <w:rsid w:val="00345FEB"/>
    <w:rsid w:val="0034613C"/>
    <w:rsid w:val="00346423"/>
    <w:rsid w:val="0034690D"/>
    <w:rsid w:val="00346915"/>
    <w:rsid w:val="00346A3F"/>
    <w:rsid w:val="00346A9A"/>
    <w:rsid w:val="00346BD3"/>
    <w:rsid w:val="00346DAC"/>
    <w:rsid w:val="00346DBC"/>
    <w:rsid w:val="00346F7E"/>
    <w:rsid w:val="00346FF2"/>
    <w:rsid w:val="00347169"/>
    <w:rsid w:val="00347651"/>
    <w:rsid w:val="00347692"/>
    <w:rsid w:val="00347C75"/>
    <w:rsid w:val="00350189"/>
    <w:rsid w:val="00350276"/>
    <w:rsid w:val="00350280"/>
    <w:rsid w:val="003503C4"/>
    <w:rsid w:val="00350556"/>
    <w:rsid w:val="0035072A"/>
    <w:rsid w:val="00350C8A"/>
    <w:rsid w:val="00350DE7"/>
    <w:rsid w:val="00350F96"/>
    <w:rsid w:val="003510BE"/>
    <w:rsid w:val="00351306"/>
    <w:rsid w:val="00351463"/>
    <w:rsid w:val="00351557"/>
    <w:rsid w:val="00351587"/>
    <w:rsid w:val="003517A1"/>
    <w:rsid w:val="00351D38"/>
    <w:rsid w:val="00351EFD"/>
    <w:rsid w:val="003523B9"/>
    <w:rsid w:val="00352971"/>
    <w:rsid w:val="00352A53"/>
    <w:rsid w:val="00352EEA"/>
    <w:rsid w:val="00352F72"/>
    <w:rsid w:val="00353787"/>
    <w:rsid w:val="00353906"/>
    <w:rsid w:val="00353BB4"/>
    <w:rsid w:val="00353E4F"/>
    <w:rsid w:val="00353E9C"/>
    <w:rsid w:val="00353EC0"/>
    <w:rsid w:val="00354127"/>
    <w:rsid w:val="00354418"/>
    <w:rsid w:val="003547E2"/>
    <w:rsid w:val="003548EE"/>
    <w:rsid w:val="00354D1B"/>
    <w:rsid w:val="00354DAA"/>
    <w:rsid w:val="00354E60"/>
    <w:rsid w:val="00354E9A"/>
    <w:rsid w:val="00354FF7"/>
    <w:rsid w:val="0035500E"/>
    <w:rsid w:val="00355193"/>
    <w:rsid w:val="00355246"/>
    <w:rsid w:val="003559EB"/>
    <w:rsid w:val="00355CC2"/>
    <w:rsid w:val="00355E3F"/>
    <w:rsid w:val="00355F10"/>
    <w:rsid w:val="00355F81"/>
    <w:rsid w:val="00356349"/>
    <w:rsid w:val="00356590"/>
    <w:rsid w:val="00356707"/>
    <w:rsid w:val="0035748E"/>
    <w:rsid w:val="003575AE"/>
    <w:rsid w:val="00357628"/>
    <w:rsid w:val="00357C48"/>
    <w:rsid w:val="00357E77"/>
    <w:rsid w:val="00357E8F"/>
    <w:rsid w:val="00360054"/>
    <w:rsid w:val="0036031B"/>
    <w:rsid w:val="003607D9"/>
    <w:rsid w:val="00360BD8"/>
    <w:rsid w:val="003610BF"/>
    <w:rsid w:val="00361239"/>
    <w:rsid w:val="003619AE"/>
    <w:rsid w:val="00361D40"/>
    <w:rsid w:val="00361EB1"/>
    <w:rsid w:val="00362047"/>
    <w:rsid w:val="00362413"/>
    <w:rsid w:val="00362507"/>
    <w:rsid w:val="003625C1"/>
    <w:rsid w:val="00362BE3"/>
    <w:rsid w:val="00362E8A"/>
    <w:rsid w:val="003636AA"/>
    <w:rsid w:val="00363796"/>
    <w:rsid w:val="003637AA"/>
    <w:rsid w:val="0036398C"/>
    <w:rsid w:val="003639F0"/>
    <w:rsid w:val="00363BD5"/>
    <w:rsid w:val="00363F40"/>
    <w:rsid w:val="00364324"/>
    <w:rsid w:val="00364788"/>
    <w:rsid w:val="00365291"/>
    <w:rsid w:val="00365405"/>
    <w:rsid w:val="00365406"/>
    <w:rsid w:val="00366089"/>
    <w:rsid w:val="003662A0"/>
    <w:rsid w:val="003665F0"/>
    <w:rsid w:val="00366AD7"/>
    <w:rsid w:val="00367258"/>
    <w:rsid w:val="003675A6"/>
    <w:rsid w:val="00370035"/>
    <w:rsid w:val="00370105"/>
    <w:rsid w:val="003704E8"/>
    <w:rsid w:val="00370685"/>
    <w:rsid w:val="00370A48"/>
    <w:rsid w:val="00370F32"/>
    <w:rsid w:val="00370F60"/>
    <w:rsid w:val="00371413"/>
    <w:rsid w:val="00371467"/>
    <w:rsid w:val="00371618"/>
    <w:rsid w:val="0037186E"/>
    <w:rsid w:val="00372340"/>
    <w:rsid w:val="00372906"/>
    <w:rsid w:val="003729B7"/>
    <w:rsid w:val="00372EA0"/>
    <w:rsid w:val="00372EEC"/>
    <w:rsid w:val="00372FA8"/>
    <w:rsid w:val="0037318A"/>
    <w:rsid w:val="00373A2F"/>
    <w:rsid w:val="00373B10"/>
    <w:rsid w:val="00373C7D"/>
    <w:rsid w:val="00373E86"/>
    <w:rsid w:val="00373EC5"/>
    <w:rsid w:val="003743CF"/>
    <w:rsid w:val="00374811"/>
    <w:rsid w:val="00374BDE"/>
    <w:rsid w:val="00374E4E"/>
    <w:rsid w:val="00374F1A"/>
    <w:rsid w:val="003751D9"/>
    <w:rsid w:val="00375356"/>
    <w:rsid w:val="003754A2"/>
    <w:rsid w:val="00375553"/>
    <w:rsid w:val="003756CC"/>
    <w:rsid w:val="0037570B"/>
    <w:rsid w:val="0037576A"/>
    <w:rsid w:val="003757AA"/>
    <w:rsid w:val="003757B1"/>
    <w:rsid w:val="0037585C"/>
    <w:rsid w:val="00375B93"/>
    <w:rsid w:val="00375D0D"/>
    <w:rsid w:val="00375E75"/>
    <w:rsid w:val="003766E9"/>
    <w:rsid w:val="00376C96"/>
    <w:rsid w:val="00376E61"/>
    <w:rsid w:val="00377061"/>
    <w:rsid w:val="00377278"/>
    <w:rsid w:val="00377ABD"/>
    <w:rsid w:val="0038052A"/>
    <w:rsid w:val="003807BA"/>
    <w:rsid w:val="003809E1"/>
    <w:rsid w:val="00380A98"/>
    <w:rsid w:val="00380B16"/>
    <w:rsid w:val="00380C5E"/>
    <w:rsid w:val="00380F8D"/>
    <w:rsid w:val="00381BA2"/>
    <w:rsid w:val="00381D9B"/>
    <w:rsid w:val="00381F14"/>
    <w:rsid w:val="0038241F"/>
    <w:rsid w:val="0038257F"/>
    <w:rsid w:val="003827E9"/>
    <w:rsid w:val="00382D46"/>
    <w:rsid w:val="00382D92"/>
    <w:rsid w:val="00383020"/>
    <w:rsid w:val="00383373"/>
    <w:rsid w:val="0038436E"/>
    <w:rsid w:val="003844DA"/>
    <w:rsid w:val="003847E4"/>
    <w:rsid w:val="003848B2"/>
    <w:rsid w:val="003848EA"/>
    <w:rsid w:val="00384974"/>
    <w:rsid w:val="00384AAB"/>
    <w:rsid w:val="00384B00"/>
    <w:rsid w:val="00384B8D"/>
    <w:rsid w:val="00384CE1"/>
    <w:rsid w:val="00384CE3"/>
    <w:rsid w:val="00384DF6"/>
    <w:rsid w:val="003850FE"/>
    <w:rsid w:val="00385305"/>
    <w:rsid w:val="003856A0"/>
    <w:rsid w:val="003859B2"/>
    <w:rsid w:val="00385ED2"/>
    <w:rsid w:val="00386766"/>
    <w:rsid w:val="00386BFD"/>
    <w:rsid w:val="00386E84"/>
    <w:rsid w:val="00386EB3"/>
    <w:rsid w:val="00387140"/>
    <w:rsid w:val="003872FE"/>
    <w:rsid w:val="00387587"/>
    <w:rsid w:val="00387697"/>
    <w:rsid w:val="00387B26"/>
    <w:rsid w:val="00387BBB"/>
    <w:rsid w:val="00387D01"/>
    <w:rsid w:val="00387D2C"/>
    <w:rsid w:val="00387F09"/>
    <w:rsid w:val="00387F1A"/>
    <w:rsid w:val="00390603"/>
    <w:rsid w:val="003907FB"/>
    <w:rsid w:val="003909AA"/>
    <w:rsid w:val="00390A3E"/>
    <w:rsid w:val="00390EC5"/>
    <w:rsid w:val="00390FCB"/>
    <w:rsid w:val="00391143"/>
    <w:rsid w:val="00391199"/>
    <w:rsid w:val="00391328"/>
    <w:rsid w:val="003913EB"/>
    <w:rsid w:val="0039183C"/>
    <w:rsid w:val="00391D60"/>
    <w:rsid w:val="00391E08"/>
    <w:rsid w:val="00391FC6"/>
    <w:rsid w:val="00392008"/>
    <w:rsid w:val="0039229C"/>
    <w:rsid w:val="003924C3"/>
    <w:rsid w:val="00392849"/>
    <w:rsid w:val="00393448"/>
    <w:rsid w:val="00393675"/>
    <w:rsid w:val="00393784"/>
    <w:rsid w:val="00393880"/>
    <w:rsid w:val="00393A67"/>
    <w:rsid w:val="00393BCE"/>
    <w:rsid w:val="003941B4"/>
    <w:rsid w:val="00394240"/>
    <w:rsid w:val="003944FF"/>
    <w:rsid w:val="003947CE"/>
    <w:rsid w:val="003947F9"/>
    <w:rsid w:val="00394997"/>
    <w:rsid w:val="003949D5"/>
    <w:rsid w:val="00394A3E"/>
    <w:rsid w:val="00394A61"/>
    <w:rsid w:val="00394AE9"/>
    <w:rsid w:val="00394E07"/>
    <w:rsid w:val="0039503D"/>
    <w:rsid w:val="0039546F"/>
    <w:rsid w:val="00395F20"/>
    <w:rsid w:val="003962DE"/>
    <w:rsid w:val="003964C8"/>
    <w:rsid w:val="0039659F"/>
    <w:rsid w:val="00396A18"/>
    <w:rsid w:val="00396CB4"/>
    <w:rsid w:val="003976C4"/>
    <w:rsid w:val="00397DCE"/>
    <w:rsid w:val="00397DEC"/>
    <w:rsid w:val="003A00DD"/>
    <w:rsid w:val="003A0250"/>
    <w:rsid w:val="003A0852"/>
    <w:rsid w:val="003A093D"/>
    <w:rsid w:val="003A097C"/>
    <w:rsid w:val="003A0CEB"/>
    <w:rsid w:val="003A0F7C"/>
    <w:rsid w:val="003A0FC4"/>
    <w:rsid w:val="003A0FE4"/>
    <w:rsid w:val="003A1024"/>
    <w:rsid w:val="003A11C7"/>
    <w:rsid w:val="003A126E"/>
    <w:rsid w:val="003A13F4"/>
    <w:rsid w:val="003A1C25"/>
    <w:rsid w:val="003A1E38"/>
    <w:rsid w:val="003A1FF8"/>
    <w:rsid w:val="003A20A2"/>
    <w:rsid w:val="003A232F"/>
    <w:rsid w:val="003A246B"/>
    <w:rsid w:val="003A2748"/>
    <w:rsid w:val="003A2911"/>
    <w:rsid w:val="003A2A93"/>
    <w:rsid w:val="003A3391"/>
    <w:rsid w:val="003A347E"/>
    <w:rsid w:val="003A38B5"/>
    <w:rsid w:val="003A3D51"/>
    <w:rsid w:val="003A3DEE"/>
    <w:rsid w:val="003A3EFD"/>
    <w:rsid w:val="003A4093"/>
    <w:rsid w:val="003A4385"/>
    <w:rsid w:val="003A43D3"/>
    <w:rsid w:val="003A44E5"/>
    <w:rsid w:val="003A478D"/>
    <w:rsid w:val="003A4813"/>
    <w:rsid w:val="003A4A72"/>
    <w:rsid w:val="003A4BE3"/>
    <w:rsid w:val="003A4CD8"/>
    <w:rsid w:val="003A4CF0"/>
    <w:rsid w:val="003A4E78"/>
    <w:rsid w:val="003A50FA"/>
    <w:rsid w:val="003A53C3"/>
    <w:rsid w:val="003A53C9"/>
    <w:rsid w:val="003A5641"/>
    <w:rsid w:val="003A62E4"/>
    <w:rsid w:val="003A658F"/>
    <w:rsid w:val="003A6B31"/>
    <w:rsid w:val="003A6D5D"/>
    <w:rsid w:val="003A7173"/>
    <w:rsid w:val="003A7702"/>
    <w:rsid w:val="003A7CD6"/>
    <w:rsid w:val="003A7EBC"/>
    <w:rsid w:val="003B03E8"/>
    <w:rsid w:val="003B06A7"/>
    <w:rsid w:val="003B06BB"/>
    <w:rsid w:val="003B0AA7"/>
    <w:rsid w:val="003B0C61"/>
    <w:rsid w:val="003B0D45"/>
    <w:rsid w:val="003B1535"/>
    <w:rsid w:val="003B194F"/>
    <w:rsid w:val="003B1CDC"/>
    <w:rsid w:val="003B1D76"/>
    <w:rsid w:val="003B2002"/>
    <w:rsid w:val="003B2281"/>
    <w:rsid w:val="003B2396"/>
    <w:rsid w:val="003B2980"/>
    <w:rsid w:val="003B29AF"/>
    <w:rsid w:val="003B29BA"/>
    <w:rsid w:val="003B2B25"/>
    <w:rsid w:val="003B2CB6"/>
    <w:rsid w:val="003B32E2"/>
    <w:rsid w:val="003B3337"/>
    <w:rsid w:val="003B382A"/>
    <w:rsid w:val="003B3AFE"/>
    <w:rsid w:val="003B3B1E"/>
    <w:rsid w:val="003B3F72"/>
    <w:rsid w:val="003B46A0"/>
    <w:rsid w:val="003B4B33"/>
    <w:rsid w:val="003B4CF2"/>
    <w:rsid w:val="003B5675"/>
    <w:rsid w:val="003B5682"/>
    <w:rsid w:val="003B5916"/>
    <w:rsid w:val="003B5934"/>
    <w:rsid w:val="003B5BD4"/>
    <w:rsid w:val="003B5CE2"/>
    <w:rsid w:val="003B6148"/>
    <w:rsid w:val="003B628E"/>
    <w:rsid w:val="003B67F1"/>
    <w:rsid w:val="003B680C"/>
    <w:rsid w:val="003B69A7"/>
    <w:rsid w:val="003B6BB0"/>
    <w:rsid w:val="003B6C88"/>
    <w:rsid w:val="003B7102"/>
    <w:rsid w:val="003B71DE"/>
    <w:rsid w:val="003B7207"/>
    <w:rsid w:val="003B78A8"/>
    <w:rsid w:val="003B79F3"/>
    <w:rsid w:val="003B7BB1"/>
    <w:rsid w:val="003B7C11"/>
    <w:rsid w:val="003B7CE5"/>
    <w:rsid w:val="003B7DD4"/>
    <w:rsid w:val="003C0531"/>
    <w:rsid w:val="003C0778"/>
    <w:rsid w:val="003C0AA5"/>
    <w:rsid w:val="003C0AC2"/>
    <w:rsid w:val="003C1343"/>
    <w:rsid w:val="003C13DA"/>
    <w:rsid w:val="003C13FE"/>
    <w:rsid w:val="003C1400"/>
    <w:rsid w:val="003C1A30"/>
    <w:rsid w:val="003C1CFA"/>
    <w:rsid w:val="003C1ECB"/>
    <w:rsid w:val="003C22E6"/>
    <w:rsid w:val="003C2375"/>
    <w:rsid w:val="003C23D7"/>
    <w:rsid w:val="003C24CB"/>
    <w:rsid w:val="003C3072"/>
    <w:rsid w:val="003C31EE"/>
    <w:rsid w:val="003C3280"/>
    <w:rsid w:val="003C3336"/>
    <w:rsid w:val="003C377F"/>
    <w:rsid w:val="003C3904"/>
    <w:rsid w:val="003C3BE4"/>
    <w:rsid w:val="003C3E5F"/>
    <w:rsid w:val="003C3FDA"/>
    <w:rsid w:val="003C4211"/>
    <w:rsid w:val="003C429D"/>
    <w:rsid w:val="003C4B41"/>
    <w:rsid w:val="003C4C7F"/>
    <w:rsid w:val="003C5070"/>
    <w:rsid w:val="003C5115"/>
    <w:rsid w:val="003C52F6"/>
    <w:rsid w:val="003C5423"/>
    <w:rsid w:val="003C5BBF"/>
    <w:rsid w:val="003C5BFE"/>
    <w:rsid w:val="003C5C7E"/>
    <w:rsid w:val="003C5C96"/>
    <w:rsid w:val="003C5CE9"/>
    <w:rsid w:val="003C5E20"/>
    <w:rsid w:val="003C638D"/>
    <w:rsid w:val="003C6D87"/>
    <w:rsid w:val="003C6EE5"/>
    <w:rsid w:val="003C718C"/>
    <w:rsid w:val="003C76D5"/>
    <w:rsid w:val="003C798B"/>
    <w:rsid w:val="003C7A73"/>
    <w:rsid w:val="003C7D3D"/>
    <w:rsid w:val="003C7D4A"/>
    <w:rsid w:val="003C7EDE"/>
    <w:rsid w:val="003C7FD7"/>
    <w:rsid w:val="003D0232"/>
    <w:rsid w:val="003D0337"/>
    <w:rsid w:val="003D0F77"/>
    <w:rsid w:val="003D1042"/>
    <w:rsid w:val="003D150E"/>
    <w:rsid w:val="003D1D72"/>
    <w:rsid w:val="003D29A2"/>
    <w:rsid w:val="003D2ECB"/>
    <w:rsid w:val="003D327D"/>
    <w:rsid w:val="003D364C"/>
    <w:rsid w:val="003D3C65"/>
    <w:rsid w:val="003D3D64"/>
    <w:rsid w:val="003D4004"/>
    <w:rsid w:val="003D46F1"/>
    <w:rsid w:val="003D4728"/>
    <w:rsid w:val="003D488F"/>
    <w:rsid w:val="003D49C0"/>
    <w:rsid w:val="003D4D2C"/>
    <w:rsid w:val="003D55D0"/>
    <w:rsid w:val="003D56ED"/>
    <w:rsid w:val="003D58C9"/>
    <w:rsid w:val="003D590B"/>
    <w:rsid w:val="003D5B31"/>
    <w:rsid w:val="003D5D79"/>
    <w:rsid w:val="003D5E30"/>
    <w:rsid w:val="003D5F72"/>
    <w:rsid w:val="003D6044"/>
    <w:rsid w:val="003D6958"/>
    <w:rsid w:val="003D70D3"/>
    <w:rsid w:val="003D727F"/>
    <w:rsid w:val="003D754D"/>
    <w:rsid w:val="003D7757"/>
    <w:rsid w:val="003D7891"/>
    <w:rsid w:val="003D7A2B"/>
    <w:rsid w:val="003D7CD3"/>
    <w:rsid w:val="003D7D8A"/>
    <w:rsid w:val="003E000C"/>
    <w:rsid w:val="003E069F"/>
    <w:rsid w:val="003E074A"/>
    <w:rsid w:val="003E0B0E"/>
    <w:rsid w:val="003E0E9C"/>
    <w:rsid w:val="003E120F"/>
    <w:rsid w:val="003E14C7"/>
    <w:rsid w:val="003E166C"/>
    <w:rsid w:val="003E1E8B"/>
    <w:rsid w:val="003E2155"/>
    <w:rsid w:val="003E2480"/>
    <w:rsid w:val="003E2AF2"/>
    <w:rsid w:val="003E2BE4"/>
    <w:rsid w:val="003E32D6"/>
    <w:rsid w:val="003E3809"/>
    <w:rsid w:val="003E3A74"/>
    <w:rsid w:val="003E3CA7"/>
    <w:rsid w:val="003E3DB7"/>
    <w:rsid w:val="003E3F41"/>
    <w:rsid w:val="003E3FC7"/>
    <w:rsid w:val="003E4333"/>
    <w:rsid w:val="003E468B"/>
    <w:rsid w:val="003E555E"/>
    <w:rsid w:val="003E5B7A"/>
    <w:rsid w:val="003E5C4E"/>
    <w:rsid w:val="003E5EB4"/>
    <w:rsid w:val="003E5F94"/>
    <w:rsid w:val="003E673D"/>
    <w:rsid w:val="003E6A4B"/>
    <w:rsid w:val="003E6D3D"/>
    <w:rsid w:val="003E6D63"/>
    <w:rsid w:val="003E6F24"/>
    <w:rsid w:val="003E7211"/>
    <w:rsid w:val="003E7473"/>
    <w:rsid w:val="003E75D3"/>
    <w:rsid w:val="003E7C01"/>
    <w:rsid w:val="003F0326"/>
    <w:rsid w:val="003F034A"/>
    <w:rsid w:val="003F034E"/>
    <w:rsid w:val="003F09AC"/>
    <w:rsid w:val="003F0A1D"/>
    <w:rsid w:val="003F0AFD"/>
    <w:rsid w:val="003F0C55"/>
    <w:rsid w:val="003F0D53"/>
    <w:rsid w:val="003F0DFE"/>
    <w:rsid w:val="003F0E04"/>
    <w:rsid w:val="003F10C4"/>
    <w:rsid w:val="003F13EB"/>
    <w:rsid w:val="003F13EE"/>
    <w:rsid w:val="003F1886"/>
    <w:rsid w:val="003F18BE"/>
    <w:rsid w:val="003F18E8"/>
    <w:rsid w:val="003F1AB9"/>
    <w:rsid w:val="003F1F0A"/>
    <w:rsid w:val="003F20CA"/>
    <w:rsid w:val="003F21B7"/>
    <w:rsid w:val="003F233E"/>
    <w:rsid w:val="003F2438"/>
    <w:rsid w:val="003F24C2"/>
    <w:rsid w:val="003F4629"/>
    <w:rsid w:val="003F4817"/>
    <w:rsid w:val="003F4AA6"/>
    <w:rsid w:val="003F4EFA"/>
    <w:rsid w:val="003F52A4"/>
    <w:rsid w:val="003F582B"/>
    <w:rsid w:val="003F58D1"/>
    <w:rsid w:val="003F5C2B"/>
    <w:rsid w:val="003F5FEC"/>
    <w:rsid w:val="003F60D3"/>
    <w:rsid w:val="003F60F4"/>
    <w:rsid w:val="003F6828"/>
    <w:rsid w:val="003F695B"/>
    <w:rsid w:val="003F6BAF"/>
    <w:rsid w:val="003F73A2"/>
    <w:rsid w:val="003F77B8"/>
    <w:rsid w:val="003F7B66"/>
    <w:rsid w:val="003F7C14"/>
    <w:rsid w:val="003F7DFF"/>
    <w:rsid w:val="004005D1"/>
    <w:rsid w:val="004005DF"/>
    <w:rsid w:val="00400EDF"/>
    <w:rsid w:val="004012C8"/>
    <w:rsid w:val="00401F13"/>
    <w:rsid w:val="00401F16"/>
    <w:rsid w:val="00402289"/>
    <w:rsid w:val="004023F9"/>
    <w:rsid w:val="004026A5"/>
    <w:rsid w:val="0040282E"/>
    <w:rsid w:val="00402AE6"/>
    <w:rsid w:val="00402B0F"/>
    <w:rsid w:val="00402BE2"/>
    <w:rsid w:val="00402DCB"/>
    <w:rsid w:val="004030DD"/>
    <w:rsid w:val="00403158"/>
    <w:rsid w:val="00403171"/>
    <w:rsid w:val="0040320A"/>
    <w:rsid w:val="00403236"/>
    <w:rsid w:val="0040337D"/>
    <w:rsid w:val="0040379E"/>
    <w:rsid w:val="004038C1"/>
    <w:rsid w:val="00403C0B"/>
    <w:rsid w:val="00403C32"/>
    <w:rsid w:val="00403C63"/>
    <w:rsid w:val="00403D57"/>
    <w:rsid w:val="004043B3"/>
    <w:rsid w:val="00404612"/>
    <w:rsid w:val="00404CA4"/>
    <w:rsid w:val="00404F1E"/>
    <w:rsid w:val="004057B3"/>
    <w:rsid w:val="00405881"/>
    <w:rsid w:val="004058BD"/>
    <w:rsid w:val="00405AE8"/>
    <w:rsid w:val="00405CAE"/>
    <w:rsid w:val="00405D59"/>
    <w:rsid w:val="004067A0"/>
    <w:rsid w:val="0040683D"/>
    <w:rsid w:val="00406871"/>
    <w:rsid w:val="00406CE5"/>
    <w:rsid w:val="00406FA2"/>
    <w:rsid w:val="0040796E"/>
    <w:rsid w:val="00407DFD"/>
    <w:rsid w:val="00410170"/>
    <w:rsid w:val="0041018B"/>
    <w:rsid w:val="004101B5"/>
    <w:rsid w:val="004102D5"/>
    <w:rsid w:val="0041048E"/>
    <w:rsid w:val="004106B4"/>
    <w:rsid w:val="0041078C"/>
    <w:rsid w:val="004110E1"/>
    <w:rsid w:val="00411360"/>
    <w:rsid w:val="00411368"/>
    <w:rsid w:val="00411AA3"/>
    <w:rsid w:val="00412149"/>
    <w:rsid w:val="00412246"/>
    <w:rsid w:val="00412438"/>
    <w:rsid w:val="00412502"/>
    <w:rsid w:val="004129A3"/>
    <w:rsid w:val="00412ADE"/>
    <w:rsid w:val="00412F18"/>
    <w:rsid w:val="00412F49"/>
    <w:rsid w:val="004130C6"/>
    <w:rsid w:val="00413376"/>
    <w:rsid w:val="0041377F"/>
    <w:rsid w:val="00413B88"/>
    <w:rsid w:val="00413EAC"/>
    <w:rsid w:val="004141E9"/>
    <w:rsid w:val="00414495"/>
    <w:rsid w:val="00414B63"/>
    <w:rsid w:val="00414F21"/>
    <w:rsid w:val="00414FA6"/>
    <w:rsid w:val="00415099"/>
    <w:rsid w:val="00415272"/>
    <w:rsid w:val="0041527A"/>
    <w:rsid w:val="0041561E"/>
    <w:rsid w:val="00415779"/>
    <w:rsid w:val="004159F3"/>
    <w:rsid w:val="00415F8D"/>
    <w:rsid w:val="004165E6"/>
    <w:rsid w:val="004168B2"/>
    <w:rsid w:val="00416E94"/>
    <w:rsid w:val="00417004"/>
    <w:rsid w:val="00417387"/>
    <w:rsid w:val="004173FE"/>
    <w:rsid w:val="00417BE2"/>
    <w:rsid w:val="00417C75"/>
    <w:rsid w:val="00417F6E"/>
    <w:rsid w:val="0042035D"/>
    <w:rsid w:val="0042059D"/>
    <w:rsid w:val="00420871"/>
    <w:rsid w:val="00420C5C"/>
    <w:rsid w:val="00421306"/>
    <w:rsid w:val="00421B3E"/>
    <w:rsid w:val="00421CCE"/>
    <w:rsid w:val="00421D47"/>
    <w:rsid w:val="00422001"/>
    <w:rsid w:val="0042251F"/>
    <w:rsid w:val="00422576"/>
    <w:rsid w:val="00422C16"/>
    <w:rsid w:val="0042310D"/>
    <w:rsid w:val="00423324"/>
    <w:rsid w:val="00423491"/>
    <w:rsid w:val="00423820"/>
    <w:rsid w:val="00423D6D"/>
    <w:rsid w:val="00423F83"/>
    <w:rsid w:val="00424037"/>
    <w:rsid w:val="004240D0"/>
    <w:rsid w:val="0042445E"/>
    <w:rsid w:val="004247CF"/>
    <w:rsid w:val="00424B74"/>
    <w:rsid w:val="00424BE7"/>
    <w:rsid w:val="00424DAD"/>
    <w:rsid w:val="00424F80"/>
    <w:rsid w:val="00425124"/>
    <w:rsid w:val="00425619"/>
    <w:rsid w:val="004257C2"/>
    <w:rsid w:val="0042599E"/>
    <w:rsid w:val="00425BE2"/>
    <w:rsid w:val="00425F26"/>
    <w:rsid w:val="00425FAF"/>
    <w:rsid w:val="004260BF"/>
    <w:rsid w:val="00426407"/>
    <w:rsid w:val="00426C37"/>
    <w:rsid w:val="00426CB4"/>
    <w:rsid w:val="00426CEC"/>
    <w:rsid w:val="00426D3A"/>
    <w:rsid w:val="0042704B"/>
    <w:rsid w:val="00427134"/>
    <w:rsid w:val="00427146"/>
    <w:rsid w:val="00427150"/>
    <w:rsid w:val="004273A3"/>
    <w:rsid w:val="00427838"/>
    <w:rsid w:val="004278CD"/>
    <w:rsid w:val="00427CFE"/>
    <w:rsid w:val="004300AD"/>
    <w:rsid w:val="0043062A"/>
    <w:rsid w:val="0043063A"/>
    <w:rsid w:val="004309C1"/>
    <w:rsid w:val="00430AF3"/>
    <w:rsid w:val="00431298"/>
    <w:rsid w:val="00431539"/>
    <w:rsid w:val="00431545"/>
    <w:rsid w:val="00431577"/>
    <w:rsid w:val="00431611"/>
    <w:rsid w:val="00431986"/>
    <w:rsid w:val="00431A3E"/>
    <w:rsid w:val="00431BD5"/>
    <w:rsid w:val="00431BF1"/>
    <w:rsid w:val="00432104"/>
    <w:rsid w:val="004322D8"/>
    <w:rsid w:val="00432318"/>
    <w:rsid w:val="004323E5"/>
    <w:rsid w:val="00432852"/>
    <w:rsid w:val="004329C3"/>
    <w:rsid w:val="00432B4F"/>
    <w:rsid w:val="00432C2C"/>
    <w:rsid w:val="00432C3E"/>
    <w:rsid w:val="00432F3C"/>
    <w:rsid w:val="00433362"/>
    <w:rsid w:val="004337EF"/>
    <w:rsid w:val="00433C46"/>
    <w:rsid w:val="00433EB3"/>
    <w:rsid w:val="00433F36"/>
    <w:rsid w:val="004343A1"/>
    <w:rsid w:val="00434872"/>
    <w:rsid w:val="00434A11"/>
    <w:rsid w:val="00434AEA"/>
    <w:rsid w:val="00434EA5"/>
    <w:rsid w:val="004350D8"/>
    <w:rsid w:val="0043544F"/>
    <w:rsid w:val="004358DB"/>
    <w:rsid w:val="00435E27"/>
    <w:rsid w:val="00436B10"/>
    <w:rsid w:val="00437943"/>
    <w:rsid w:val="004379DB"/>
    <w:rsid w:val="00437B6B"/>
    <w:rsid w:val="00437C0C"/>
    <w:rsid w:val="00437DA0"/>
    <w:rsid w:val="00440213"/>
    <w:rsid w:val="00440485"/>
    <w:rsid w:val="0044060E"/>
    <w:rsid w:val="004406A8"/>
    <w:rsid w:val="00440A25"/>
    <w:rsid w:val="00440CBB"/>
    <w:rsid w:val="00440E36"/>
    <w:rsid w:val="00440F42"/>
    <w:rsid w:val="00441068"/>
    <w:rsid w:val="00441151"/>
    <w:rsid w:val="004411F8"/>
    <w:rsid w:val="004412E8"/>
    <w:rsid w:val="00441431"/>
    <w:rsid w:val="004416A4"/>
    <w:rsid w:val="0044177B"/>
    <w:rsid w:val="00441B4C"/>
    <w:rsid w:val="004420EC"/>
    <w:rsid w:val="00442127"/>
    <w:rsid w:val="004424E3"/>
    <w:rsid w:val="00442868"/>
    <w:rsid w:val="0044293F"/>
    <w:rsid w:val="0044298C"/>
    <w:rsid w:val="00442CAB"/>
    <w:rsid w:val="00442E1E"/>
    <w:rsid w:val="00442F34"/>
    <w:rsid w:val="00443E60"/>
    <w:rsid w:val="00443F7E"/>
    <w:rsid w:val="0044459B"/>
    <w:rsid w:val="0044466D"/>
    <w:rsid w:val="00444F3F"/>
    <w:rsid w:val="0044523D"/>
    <w:rsid w:val="00445948"/>
    <w:rsid w:val="00445D97"/>
    <w:rsid w:val="00445E18"/>
    <w:rsid w:val="004464D8"/>
    <w:rsid w:val="004465D2"/>
    <w:rsid w:val="004465F0"/>
    <w:rsid w:val="00446F39"/>
    <w:rsid w:val="004470BD"/>
    <w:rsid w:val="004472C7"/>
    <w:rsid w:val="00447444"/>
    <w:rsid w:val="0044755B"/>
    <w:rsid w:val="00447643"/>
    <w:rsid w:val="0044771C"/>
    <w:rsid w:val="004477CD"/>
    <w:rsid w:val="004500E4"/>
    <w:rsid w:val="00450D51"/>
    <w:rsid w:val="004510C7"/>
    <w:rsid w:val="004511A9"/>
    <w:rsid w:val="004513B2"/>
    <w:rsid w:val="0045186E"/>
    <w:rsid w:val="00451A35"/>
    <w:rsid w:val="00451BCC"/>
    <w:rsid w:val="00451D22"/>
    <w:rsid w:val="00452011"/>
    <w:rsid w:val="0045201A"/>
    <w:rsid w:val="0045262E"/>
    <w:rsid w:val="0045282A"/>
    <w:rsid w:val="00452CCD"/>
    <w:rsid w:val="00452D18"/>
    <w:rsid w:val="00452F27"/>
    <w:rsid w:val="004530D9"/>
    <w:rsid w:val="004535F4"/>
    <w:rsid w:val="00453AF4"/>
    <w:rsid w:val="00454784"/>
    <w:rsid w:val="00454F59"/>
    <w:rsid w:val="004551F9"/>
    <w:rsid w:val="00455536"/>
    <w:rsid w:val="0045580D"/>
    <w:rsid w:val="004558B2"/>
    <w:rsid w:val="00455BAC"/>
    <w:rsid w:val="0045607C"/>
    <w:rsid w:val="00456094"/>
    <w:rsid w:val="0045611D"/>
    <w:rsid w:val="0045650D"/>
    <w:rsid w:val="004565BA"/>
    <w:rsid w:val="004569A1"/>
    <w:rsid w:val="004569E9"/>
    <w:rsid w:val="00456DB3"/>
    <w:rsid w:val="00457BA6"/>
    <w:rsid w:val="00457C7B"/>
    <w:rsid w:val="004600A2"/>
    <w:rsid w:val="00460568"/>
    <w:rsid w:val="0046082F"/>
    <w:rsid w:val="004609B5"/>
    <w:rsid w:val="00461252"/>
    <w:rsid w:val="0046127A"/>
    <w:rsid w:val="00461413"/>
    <w:rsid w:val="0046146F"/>
    <w:rsid w:val="00461571"/>
    <w:rsid w:val="004618BF"/>
    <w:rsid w:val="004618E2"/>
    <w:rsid w:val="00461A74"/>
    <w:rsid w:val="00461B74"/>
    <w:rsid w:val="0046204F"/>
    <w:rsid w:val="004622AB"/>
    <w:rsid w:val="0046239A"/>
    <w:rsid w:val="004624C1"/>
    <w:rsid w:val="00462516"/>
    <w:rsid w:val="00462591"/>
    <w:rsid w:val="00462D57"/>
    <w:rsid w:val="00462D62"/>
    <w:rsid w:val="00462EE5"/>
    <w:rsid w:val="004631A9"/>
    <w:rsid w:val="0046321E"/>
    <w:rsid w:val="00463456"/>
    <w:rsid w:val="0046347E"/>
    <w:rsid w:val="004638E4"/>
    <w:rsid w:val="00463974"/>
    <w:rsid w:val="004639B7"/>
    <w:rsid w:val="00463BFE"/>
    <w:rsid w:val="00463C3A"/>
    <w:rsid w:val="0046464A"/>
    <w:rsid w:val="00464904"/>
    <w:rsid w:val="00464DA7"/>
    <w:rsid w:val="004658BD"/>
    <w:rsid w:val="00465B9A"/>
    <w:rsid w:val="00465D64"/>
    <w:rsid w:val="00465E4C"/>
    <w:rsid w:val="00465F9E"/>
    <w:rsid w:val="00466106"/>
    <w:rsid w:val="0046658A"/>
    <w:rsid w:val="00466902"/>
    <w:rsid w:val="00466FAF"/>
    <w:rsid w:val="00466FDD"/>
    <w:rsid w:val="0046702A"/>
    <w:rsid w:val="004673C6"/>
    <w:rsid w:val="0046773D"/>
    <w:rsid w:val="00467A2A"/>
    <w:rsid w:val="004702B9"/>
    <w:rsid w:val="004702DD"/>
    <w:rsid w:val="004703BB"/>
    <w:rsid w:val="004705D0"/>
    <w:rsid w:val="0047077C"/>
    <w:rsid w:val="00470A90"/>
    <w:rsid w:val="00470B44"/>
    <w:rsid w:val="00470BAE"/>
    <w:rsid w:val="004711F2"/>
    <w:rsid w:val="00471212"/>
    <w:rsid w:val="004712E5"/>
    <w:rsid w:val="00471379"/>
    <w:rsid w:val="004717D6"/>
    <w:rsid w:val="004717F9"/>
    <w:rsid w:val="00472201"/>
    <w:rsid w:val="00472510"/>
    <w:rsid w:val="00472CC0"/>
    <w:rsid w:val="004731A3"/>
    <w:rsid w:val="00473F12"/>
    <w:rsid w:val="00473F75"/>
    <w:rsid w:val="00473FAF"/>
    <w:rsid w:val="004741FD"/>
    <w:rsid w:val="004742E7"/>
    <w:rsid w:val="00474304"/>
    <w:rsid w:val="0047434F"/>
    <w:rsid w:val="0047489F"/>
    <w:rsid w:val="00474AFC"/>
    <w:rsid w:val="00474B1B"/>
    <w:rsid w:val="00474C3D"/>
    <w:rsid w:val="00474F19"/>
    <w:rsid w:val="00475366"/>
    <w:rsid w:val="0047542A"/>
    <w:rsid w:val="00475437"/>
    <w:rsid w:val="00475442"/>
    <w:rsid w:val="004764B5"/>
    <w:rsid w:val="00476A00"/>
    <w:rsid w:val="00476B68"/>
    <w:rsid w:val="00477245"/>
    <w:rsid w:val="00477804"/>
    <w:rsid w:val="004778AD"/>
    <w:rsid w:val="00477AB0"/>
    <w:rsid w:val="00477AF4"/>
    <w:rsid w:val="00477B07"/>
    <w:rsid w:val="00477B21"/>
    <w:rsid w:val="00477C6B"/>
    <w:rsid w:val="00477FE2"/>
    <w:rsid w:val="004801FD"/>
    <w:rsid w:val="004803A7"/>
    <w:rsid w:val="00480A23"/>
    <w:rsid w:val="00480A83"/>
    <w:rsid w:val="00480BB3"/>
    <w:rsid w:val="0048109B"/>
    <w:rsid w:val="004818BE"/>
    <w:rsid w:val="00481AF9"/>
    <w:rsid w:val="00481B66"/>
    <w:rsid w:val="00481C16"/>
    <w:rsid w:val="00481D2E"/>
    <w:rsid w:val="00481D4D"/>
    <w:rsid w:val="00482570"/>
    <w:rsid w:val="00482D4C"/>
    <w:rsid w:val="00482FFC"/>
    <w:rsid w:val="00483A6C"/>
    <w:rsid w:val="00483FE3"/>
    <w:rsid w:val="00484098"/>
    <w:rsid w:val="00484192"/>
    <w:rsid w:val="004843C9"/>
    <w:rsid w:val="00484805"/>
    <w:rsid w:val="00484A0B"/>
    <w:rsid w:val="0048549B"/>
    <w:rsid w:val="0048551A"/>
    <w:rsid w:val="00485655"/>
    <w:rsid w:val="00485AC3"/>
    <w:rsid w:val="00485E07"/>
    <w:rsid w:val="00485E95"/>
    <w:rsid w:val="0048607A"/>
    <w:rsid w:val="0048623B"/>
    <w:rsid w:val="004869F4"/>
    <w:rsid w:val="00486B94"/>
    <w:rsid w:val="00486BA5"/>
    <w:rsid w:val="00486DCB"/>
    <w:rsid w:val="00486F83"/>
    <w:rsid w:val="0048790B"/>
    <w:rsid w:val="00487A6E"/>
    <w:rsid w:val="00487AE4"/>
    <w:rsid w:val="00487CF5"/>
    <w:rsid w:val="004900A0"/>
    <w:rsid w:val="004900BF"/>
    <w:rsid w:val="004906B7"/>
    <w:rsid w:val="0049089B"/>
    <w:rsid w:val="0049090C"/>
    <w:rsid w:val="0049091C"/>
    <w:rsid w:val="00490A5F"/>
    <w:rsid w:val="00490DD7"/>
    <w:rsid w:val="00490E84"/>
    <w:rsid w:val="004919DD"/>
    <w:rsid w:val="004919E0"/>
    <w:rsid w:val="00491B74"/>
    <w:rsid w:val="00491D42"/>
    <w:rsid w:val="00491D5D"/>
    <w:rsid w:val="00491DCA"/>
    <w:rsid w:val="004924CF"/>
    <w:rsid w:val="00492569"/>
    <w:rsid w:val="00492CC3"/>
    <w:rsid w:val="00492F06"/>
    <w:rsid w:val="004930FE"/>
    <w:rsid w:val="0049319A"/>
    <w:rsid w:val="004934E5"/>
    <w:rsid w:val="004936BA"/>
    <w:rsid w:val="0049389A"/>
    <w:rsid w:val="004938AE"/>
    <w:rsid w:val="00493A23"/>
    <w:rsid w:val="00493AB6"/>
    <w:rsid w:val="00493C94"/>
    <w:rsid w:val="00493D71"/>
    <w:rsid w:val="00493EE3"/>
    <w:rsid w:val="00494686"/>
    <w:rsid w:val="00494752"/>
    <w:rsid w:val="00494916"/>
    <w:rsid w:val="00494EC9"/>
    <w:rsid w:val="00495A9D"/>
    <w:rsid w:val="00496096"/>
    <w:rsid w:val="00496422"/>
    <w:rsid w:val="004968DB"/>
    <w:rsid w:val="00496DED"/>
    <w:rsid w:val="00497042"/>
    <w:rsid w:val="004970EF"/>
    <w:rsid w:val="004971FE"/>
    <w:rsid w:val="0049772F"/>
    <w:rsid w:val="00497DA3"/>
    <w:rsid w:val="00497DF7"/>
    <w:rsid w:val="004A046B"/>
    <w:rsid w:val="004A067E"/>
    <w:rsid w:val="004A0A36"/>
    <w:rsid w:val="004A0AAE"/>
    <w:rsid w:val="004A0B8B"/>
    <w:rsid w:val="004A1369"/>
    <w:rsid w:val="004A1769"/>
    <w:rsid w:val="004A18EE"/>
    <w:rsid w:val="004A1944"/>
    <w:rsid w:val="004A1B34"/>
    <w:rsid w:val="004A2142"/>
    <w:rsid w:val="004A2181"/>
    <w:rsid w:val="004A2222"/>
    <w:rsid w:val="004A2356"/>
    <w:rsid w:val="004A242C"/>
    <w:rsid w:val="004A2730"/>
    <w:rsid w:val="004A28C4"/>
    <w:rsid w:val="004A2C56"/>
    <w:rsid w:val="004A2DB6"/>
    <w:rsid w:val="004A2E07"/>
    <w:rsid w:val="004A2FEF"/>
    <w:rsid w:val="004A31F8"/>
    <w:rsid w:val="004A3607"/>
    <w:rsid w:val="004A3677"/>
    <w:rsid w:val="004A3A5D"/>
    <w:rsid w:val="004A3B84"/>
    <w:rsid w:val="004A3CA2"/>
    <w:rsid w:val="004A3EFD"/>
    <w:rsid w:val="004A43D0"/>
    <w:rsid w:val="004A44E1"/>
    <w:rsid w:val="004A4A2B"/>
    <w:rsid w:val="004A4B1C"/>
    <w:rsid w:val="004A4C3D"/>
    <w:rsid w:val="004A53BA"/>
    <w:rsid w:val="004A55C3"/>
    <w:rsid w:val="004A5837"/>
    <w:rsid w:val="004A5881"/>
    <w:rsid w:val="004A64DD"/>
    <w:rsid w:val="004A6761"/>
    <w:rsid w:val="004A6BB0"/>
    <w:rsid w:val="004A710F"/>
    <w:rsid w:val="004A77E3"/>
    <w:rsid w:val="004A7AAA"/>
    <w:rsid w:val="004A7CB2"/>
    <w:rsid w:val="004B006A"/>
    <w:rsid w:val="004B0087"/>
    <w:rsid w:val="004B013B"/>
    <w:rsid w:val="004B0356"/>
    <w:rsid w:val="004B06FA"/>
    <w:rsid w:val="004B09E1"/>
    <w:rsid w:val="004B0B1A"/>
    <w:rsid w:val="004B0E57"/>
    <w:rsid w:val="004B0FCA"/>
    <w:rsid w:val="004B1033"/>
    <w:rsid w:val="004B13AF"/>
    <w:rsid w:val="004B149C"/>
    <w:rsid w:val="004B17DE"/>
    <w:rsid w:val="004B1C0F"/>
    <w:rsid w:val="004B1E23"/>
    <w:rsid w:val="004B21D5"/>
    <w:rsid w:val="004B2835"/>
    <w:rsid w:val="004B28E6"/>
    <w:rsid w:val="004B2F53"/>
    <w:rsid w:val="004B334F"/>
    <w:rsid w:val="004B3840"/>
    <w:rsid w:val="004B3987"/>
    <w:rsid w:val="004B4477"/>
    <w:rsid w:val="004B4480"/>
    <w:rsid w:val="004B45A4"/>
    <w:rsid w:val="004B45BF"/>
    <w:rsid w:val="004B49CE"/>
    <w:rsid w:val="004B4E4F"/>
    <w:rsid w:val="004B50C5"/>
    <w:rsid w:val="004B5573"/>
    <w:rsid w:val="004B56C2"/>
    <w:rsid w:val="004B60BE"/>
    <w:rsid w:val="004B65F3"/>
    <w:rsid w:val="004B6B58"/>
    <w:rsid w:val="004B7481"/>
    <w:rsid w:val="004B78EB"/>
    <w:rsid w:val="004B79E6"/>
    <w:rsid w:val="004B7A03"/>
    <w:rsid w:val="004C0636"/>
    <w:rsid w:val="004C083D"/>
    <w:rsid w:val="004C0AC4"/>
    <w:rsid w:val="004C0D73"/>
    <w:rsid w:val="004C12D1"/>
    <w:rsid w:val="004C15B1"/>
    <w:rsid w:val="004C1740"/>
    <w:rsid w:val="004C189B"/>
    <w:rsid w:val="004C1C74"/>
    <w:rsid w:val="004C24F2"/>
    <w:rsid w:val="004C2746"/>
    <w:rsid w:val="004C286B"/>
    <w:rsid w:val="004C2E64"/>
    <w:rsid w:val="004C3095"/>
    <w:rsid w:val="004C30A7"/>
    <w:rsid w:val="004C3198"/>
    <w:rsid w:val="004C349C"/>
    <w:rsid w:val="004C34BE"/>
    <w:rsid w:val="004C37CA"/>
    <w:rsid w:val="004C37F2"/>
    <w:rsid w:val="004C39C9"/>
    <w:rsid w:val="004C3F9B"/>
    <w:rsid w:val="004C4544"/>
    <w:rsid w:val="004C4555"/>
    <w:rsid w:val="004C478F"/>
    <w:rsid w:val="004C4925"/>
    <w:rsid w:val="004C4C53"/>
    <w:rsid w:val="004C4F53"/>
    <w:rsid w:val="004C4FAC"/>
    <w:rsid w:val="004C51B7"/>
    <w:rsid w:val="004C51D1"/>
    <w:rsid w:val="004C529F"/>
    <w:rsid w:val="004C53C2"/>
    <w:rsid w:val="004C5894"/>
    <w:rsid w:val="004C58CF"/>
    <w:rsid w:val="004C5BB5"/>
    <w:rsid w:val="004C5CF7"/>
    <w:rsid w:val="004C619F"/>
    <w:rsid w:val="004C6BAD"/>
    <w:rsid w:val="004C6D2D"/>
    <w:rsid w:val="004C6D36"/>
    <w:rsid w:val="004C701D"/>
    <w:rsid w:val="004C7095"/>
    <w:rsid w:val="004C7281"/>
    <w:rsid w:val="004C74C0"/>
    <w:rsid w:val="004C777E"/>
    <w:rsid w:val="004C7ABE"/>
    <w:rsid w:val="004D030D"/>
    <w:rsid w:val="004D0338"/>
    <w:rsid w:val="004D038E"/>
    <w:rsid w:val="004D0687"/>
    <w:rsid w:val="004D071D"/>
    <w:rsid w:val="004D07E4"/>
    <w:rsid w:val="004D08A1"/>
    <w:rsid w:val="004D0D5E"/>
    <w:rsid w:val="004D1392"/>
    <w:rsid w:val="004D153D"/>
    <w:rsid w:val="004D16D5"/>
    <w:rsid w:val="004D1AB5"/>
    <w:rsid w:val="004D1BC1"/>
    <w:rsid w:val="004D1D12"/>
    <w:rsid w:val="004D1D83"/>
    <w:rsid w:val="004D1EB3"/>
    <w:rsid w:val="004D1FBA"/>
    <w:rsid w:val="004D2322"/>
    <w:rsid w:val="004D2604"/>
    <w:rsid w:val="004D2626"/>
    <w:rsid w:val="004D2695"/>
    <w:rsid w:val="004D26E8"/>
    <w:rsid w:val="004D2D94"/>
    <w:rsid w:val="004D30F9"/>
    <w:rsid w:val="004D315E"/>
    <w:rsid w:val="004D320A"/>
    <w:rsid w:val="004D32F6"/>
    <w:rsid w:val="004D3315"/>
    <w:rsid w:val="004D3710"/>
    <w:rsid w:val="004D393D"/>
    <w:rsid w:val="004D3A7D"/>
    <w:rsid w:val="004D3F49"/>
    <w:rsid w:val="004D401A"/>
    <w:rsid w:val="004D44F8"/>
    <w:rsid w:val="004D4708"/>
    <w:rsid w:val="004D4C81"/>
    <w:rsid w:val="004D4D44"/>
    <w:rsid w:val="004D4FCD"/>
    <w:rsid w:val="004D5051"/>
    <w:rsid w:val="004D508B"/>
    <w:rsid w:val="004D514D"/>
    <w:rsid w:val="004D577D"/>
    <w:rsid w:val="004D5B2E"/>
    <w:rsid w:val="004D5BD8"/>
    <w:rsid w:val="004D5D75"/>
    <w:rsid w:val="004D5E7F"/>
    <w:rsid w:val="004D60AB"/>
    <w:rsid w:val="004D64F4"/>
    <w:rsid w:val="004D66E2"/>
    <w:rsid w:val="004D6736"/>
    <w:rsid w:val="004D6E86"/>
    <w:rsid w:val="004D72FB"/>
    <w:rsid w:val="004D74AB"/>
    <w:rsid w:val="004D7680"/>
    <w:rsid w:val="004D7699"/>
    <w:rsid w:val="004D79E1"/>
    <w:rsid w:val="004D7D29"/>
    <w:rsid w:val="004D7F6E"/>
    <w:rsid w:val="004E018B"/>
    <w:rsid w:val="004E0417"/>
    <w:rsid w:val="004E0B33"/>
    <w:rsid w:val="004E0D34"/>
    <w:rsid w:val="004E0EE5"/>
    <w:rsid w:val="004E0FC3"/>
    <w:rsid w:val="004E11FF"/>
    <w:rsid w:val="004E12B6"/>
    <w:rsid w:val="004E16B3"/>
    <w:rsid w:val="004E1BB9"/>
    <w:rsid w:val="004E1D6F"/>
    <w:rsid w:val="004E1EDF"/>
    <w:rsid w:val="004E1F07"/>
    <w:rsid w:val="004E2039"/>
    <w:rsid w:val="004E2180"/>
    <w:rsid w:val="004E25F7"/>
    <w:rsid w:val="004E28F6"/>
    <w:rsid w:val="004E2DDB"/>
    <w:rsid w:val="004E2E3C"/>
    <w:rsid w:val="004E3324"/>
    <w:rsid w:val="004E3504"/>
    <w:rsid w:val="004E3518"/>
    <w:rsid w:val="004E40B3"/>
    <w:rsid w:val="004E4362"/>
    <w:rsid w:val="004E440C"/>
    <w:rsid w:val="004E4497"/>
    <w:rsid w:val="004E452F"/>
    <w:rsid w:val="004E467F"/>
    <w:rsid w:val="004E4AA1"/>
    <w:rsid w:val="004E4BEE"/>
    <w:rsid w:val="004E4D7E"/>
    <w:rsid w:val="004E4DB7"/>
    <w:rsid w:val="004E4E25"/>
    <w:rsid w:val="004E56D0"/>
    <w:rsid w:val="004E60F9"/>
    <w:rsid w:val="004E6121"/>
    <w:rsid w:val="004E648A"/>
    <w:rsid w:val="004E6706"/>
    <w:rsid w:val="004E6D2B"/>
    <w:rsid w:val="004E6F50"/>
    <w:rsid w:val="004E73A1"/>
    <w:rsid w:val="004E7403"/>
    <w:rsid w:val="004E7D1A"/>
    <w:rsid w:val="004F00C5"/>
    <w:rsid w:val="004F04A1"/>
    <w:rsid w:val="004F06E3"/>
    <w:rsid w:val="004F0A28"/>
    <w:rsid w:val="004F0A62"/>
    <w:rsid w:val="004F0B93"/>
    <w:rsid w:val="004F10F1"/>
    <w:rsid w:val="004F122F"/>
    <w:rsid w:val="004F1430"/>
    <w:rsid w:val="004F18DC"/>
    <w:rsid w:val="004F19E3"/>
    <w:rsid w:val="004F1C3D"/>
    <w:rsid w:val="004F293A"/>
    <w:rsid w:val="004F29FF"/>
    <w:rsid w:val="004F2A25"/>
    <w:rsid w:val="004F2D84"/>
    <w:rsid w:val="004F2E03"/>
    <w:rsid w:val="004F2F83"/>
    <w:rsid w:val="004F325D"/>
    <w:rsid w:val="004F3582"/>
    <w:rsid w:val="004F35DB"/>
    <w:rsid w:val="004F3851"/>
    <w:rsid w:val="004F397E"/>
    <w:rsid w:val="004F3C42"/>
    <w:rsid w:val="004F3D83"/>
    <w:rsid w:val="004F454A"/>
    <w:rsid w:val="004F4A66"/>
    <w:rsid w:val="004F4B48"/>
    <w:rsid w:val="004F4F46"/>
    <w:rsid w:val="004F592C"/>
    <w:rsid w:val="004F5A1A"/>
    <w:rsid w:val="004F5B75"/>
    <w:rsid w:val="004F5E1C"/>
    <w:rsid w:val="004F6047"/>
    <w:rsid w:val="004F605B"/>
    <w:rsid w:val="004F61EE"/>
    <w:rsid w:val="004F63CA"/>
    <w:rsid w:val="004F64F4"/>
    <w:rsid w:val="004F6660"/>
    <w:rsid w:val="004F68BF"/>
    <w:rsid w:val="004F6B92"/>
    <w:rsid w:val="004F6CE7"/>
    <w:rsid w:val="004F6D66"/>
    <w:rsid w:val="004F6DD3"/>
    <w:rsid w:val="004F6E6F"/>
    <w:rsid w:val="004F745D"/>
    <w:rsid w:val="004F7972"/>
    <w:rsid w:val="004F7A8A"/>
    <w:rsid w:val="00500246"/>
    <w:rsid w:val="0050029E"/>
    <w:rsid w:val="005004CF"/>
    <w:rsid w:val="005007DA"/>
    <w:rsid w:val="00500A22"/>
    <w:rsid w:val="00500C50"/>
    <w:rsid w:val="00500D47"/>
    <w:rsid w:val="00500D65"/>
    <w:rsid w:val="00500F62"/>
    <w:rsid w:val="00501BEF"/>
    <w:rsid w:val="00502420"/>
    <w:rsid w:val="0050243E"/>
    <w:rsid w:val="00502CF8"/>
    <w:rsid w:val="00502FC5"/>
    <w:rsid w:val="005034C6"/>
    <w:rsid w:val="00503D36"/>
    <w:rsid w:val="00503D5C"/>
    <w:rsid w:val="00504186"/>
    <w:rsid w:val="00504261"/>
    <w:rsid w:val="00504415"/>
    <w:rsid w:val="00504572"/>
    <w:rsid w:val="005046F2"/>
    <w:rsid w:val="00504C1C"/>
    <w:rsid w:val="00504C62"/>
    <w:rsid w:val="00504D44"/>
    <w:rsid w:val="00504ED5"/>
    <w:rsid w:val="0050514C"/>
    <w:rsid w:val="00505180"/>
    <w:rsid w:val="005053D5"/>
    <w:rsid w:val="005054E3"/>
    <w:rsid w:val="005056E3"/>
    <w:rsid w:val="00505C8E"/>
    <w:rsid w:val="00505FF6"/>
    <w:rsid w:val="005060C8"/>
    <w:rsid w:val="005064AA"/>
    <w:rsid w:val="00506B73"/>
    <w:rsid w:val="00506B7B"/>
    <w:rsid w:val="00506CF7"/>
    <w:rsid w:val="0050728E"/>
    <w:rsid w:val="0050757C"/>
    <w:rsid w:val="00507B27"/>
    <w:rsid w:val="00507E4A"/>
    <w:rsid w:val="0051022C"/>
    <w:rsid w:val="005108EF"/>
    <w:rsid w:val="00510D4C"/>
    <w:rsid w:val="0051114B"/>
    <w:rsid w:val="00511157"/>
    <w:rsid w:val="00511479"/>
    <w:rsid w:val="0051150D"/>
    <w:rsid w:val="00511F3B"/>
    <w:rsid w:val="0051239F"/>
    <w:rsid w:val="00512491"/>
    <w:rsid w:val="00512916"/>
    <w:rsid w:val="00512DD3"/>
    <w:rsid w:val="0051341E"/>
    <w:rsid w:val="0051394A"/>
    <w:rsid w:val="00513C6B"/>
    <w:rsid w:val="00514703"/>
    <w:rsid w:val="0051484A"/>
    <w:rsid w:val="00514A6A"/>
    <w:rsid w:val="00514BFA"/>
    <w:rsid w:val="00515231"/>
    <w:rsid w:val="005154C7"/>
    <w:rsid w:val="00515515"/>
    <w:rsid w:val="005155DB"/>
    <w:rsid w:val="00515651"/>
    <w:rsid w:val="00515A48"/>
    <w:rsid w:val="00515B10"/>
    <w:rsid w:val="00515F76"/>
    <w:rsid w:val="005163A6"/>
    <w:rsid w:val="00516584"/>
    <w:rsid w:val="005170CE"/>
    <w:rsid w:val="0051762F"/>
    <w:rsid w:val="0051798B"/>
    <w:rsid w:val="005179DF"/>
    <w:rsid w:val="00517C99"/>
    <w:rsid w:val="00517F11"/>
    <w:rsid w:val="00517F18"/>
    <w:rsid w:val="005200F9"/>
    <w:rsid w:val="0052014B"/>
    <w:rsid w:val="0052018D"/>
    <w:rsid w:val="00520229"/>
    <w:rsid w:val="0052032D"/>
    <w:rsid w:val="00520ADA"/>
    <w:rsid w:val="0052114C"/>
    <w:rsid w:val="005212FC"/>
    <w:rsid w:val="00521607"/>
    <w:rsid w:val="005216A7"/>
    <w:rsid w:val="00521FC6"/>
    <w:rsid w:val="00521FDB"/>
    <w:rsid w:val="00522294"/>
    <w:rsid w:val="00522679"/>
    <w:rsid w:val="00522829"/>
    <w:rsid w:val="00522A54"/>
    <w:rsid w:val="00522D98"/>
    <w:rsid w:val="00522E8A"/>
    <w:rsid w:val="00522F96"/>
    <w:rsid w:val="00523218"/>
    <w:rsid w:val="005232D6"/>
    <w:rsid w:val="005235B4"/>
    <w:rsid w:val="0052377E"/>
    <w:rsid w:val="005237FE"/>
    <w:rsid w:val="0052382E"/>
    <w:rsid w:val="00523949"/>
    <w:rsid w:val="00523B01"/>
    <w:rsid w:val="00523FC0"/>
    <w:rsid w:val="00523FE1"/>
    <w:rsid w:val="00524642"/>
    <w:rsid w:val="00524B5D"/>
    <w:rsid w:val="00524C92"/>
    <w:rsid w:val="00524D88"/>
    <w:rsid w:val="00524E8B"/>
    <w:rsid w:val="00524FCE"/>
    <w:rsid w:val="0052500F"/>
    <w:rsid w:val="005253A3"/>
    <w:rsid w:val="00526242"/>
    <w:rsid w:val="00526610"/>
    <w:rsid w:val="00526746"/>
    <w:rsid w:val="005267C9"/>
    <w:rsid w:val="005269CC"/>
    <w:rsid w:val="00526A7F"/>
    <w:rsid w:val="00526CAD"/>
    <w:rsid w:val="00526DA8"/>
    <w:rsid w:val="00527A80"/>
    <w:rsid w:val="0053035F"/>
    <w:rsid w:val="0053049D"/>
    <w:rsid w:val="005304CD"/>
    <w:rsid w:val="005306BB"/>
    <w:rsid w:val="005306F6"/>
    <w:rsid w:val="0053088A"/>
    <w:rsid w:val="00530D00"/>
    <w:rsid w:val="00531134"/>
    <w:rsid w:val="0053124A"/>
    <w:rsid w:val="00531532"/>
    <w:rsid w:val="005315E1"/>
    <w:rsid w:val="0053182D"/>
    <w:rsid w:val="0053196B"/>
    <w:rsid w:val="00531AB9"/>
    <w:rsid w:val="005321A5"/>
    <w:rsid w:val="0053228B"/>
    <w:rsid w:val="00532300"/>
    <w:rsid w:val="005323B8"/>
    <w:rsid w:val="00532442"/>
    <w:rsid w:val="00532468"/>
    <w:rsid w:val="0053291D"/>
    <w:rsid w:val="005331FA"/>
    <w:rsid w:val="0053352C"/>
    <w:rsid w:val="0053381A"/>
    <w:rsid w:val="005338F0"/>
    <w:rsid w:val="00533B3E"/>
    <w:rsid w:val="00533D48"/>
    <w:rsid w:val="00533EE8"/>
    <w:rsid w:val="0053448D"/>
    <w:rsid w:val="0053458A"/>
    <w:rsid w:val="005348F5"/>
    <w:rsid w:val="0053496D"/>
    <w:rsid w:val="00534A0E"/>
    <w:rsid w:val="00534AC7"/>
    <w:rsid w:val="00534C28"/>
    <w:rsid w:val="00534C7B"/>
    <w:rsid w:val="00534DE1"/>
    <w:rsid w:val="00534F5F"/>
    <w:rsid w:val="005357FE"/>
    <w:rsid w:val="00535ABA"/>
    <w:rsid w:val="00535B56"/>
    <w:rsid w:val="00535E72"/>
    <w:rsid w:val="005361AB"/>
    <w:rsid w:val="00536358"/>
    <w:rsid w:val="0053691D"/>
    <w:rsid w:val="00537239"/>
    <w:rsid w:val="00537471"/>
    <w:rsid w:val="005377C9"/>
    <w:rsid w:val="0053786C"/>
    <w:rsid w:val="00537BDB"/>
    <w:rsid w:val="00537F16"/>
    <w:rsid w:val="00540074"/>
    <w:rsid w:val="00540209"/>
    <w:rsid w:val="0054025A"/>
    <w:rsid w:val="005405BF"/>
    <w:rsid w:val="0054084F"/>
    <w:rsid w:val="0054090D"/>
    <w:rsid w:val="005409F6"/>
    <w:rsid w:val="00540C98"/>
    <w:rsid w:val="00541140"/>
    <w:rsid w:val="0054127D"/>
    <w:rsid w:val="005413D7"/>
    <w:rsid w:val="005414C5"/>
    <w:rsid w:val="00541503"/>
    <w:rsid w:val="00541803"/>
    <w:rsid w:val="0054192B"/>
    <w:rsid w:val="00541FB4"/>
    <w:rsid w:val="005420D1"/>
    <w:rsid w:val="00542440"/>
    <w:rsid w:val="0054260E"/>
    <w:rsid w:val="0054290A"/>
    <w:rsid w:val="00542C39"/>
    <w:rsid w:val="00542E39"/>
    <w:rsid w:val="00542F93"/>
    <w:rsid w:val="0054312A"/>
    <w:rsid w:val="005432BE"/>
    <w:rsid w:val="005432E3"/>
    <w:rsid w:val="00543352"/>
    <w:rsid w:val="00543597"/>
    <w:rsid w:val="005435D2"/>
    <w:rsid w:val="005441BA"/>
    <w:rsid w:val="005445AB"/>
    <w:rsid w:val="00544637"/>
    <w:rsid w:val="00544F93"/>
    <w:rsid w:val="0054510E"/>
    <w:rsid w:val="005452E4"/>
    <w:rsid w:val="00545354"/>
    <w:rsid w:val="005453B3"/>
    <w:rsid w:val="0054555C"/>
    <w:rsid w:val="00545A55"/>
    <w:rsid w:val="00545A96"/>
    <w:rsid w:val="00545DF0"/>
    <w:rsid w:val="005463A4"/>
    <w:rsid w:val="005464B8"/>
    <w:rsid w:val="00546672"/>
    <w:rsid w:val="00546790"/>
    <w:rsid w:val="00546890"/>
    <w:rsid w:val="00546B8E"/>
    <w:rsid w:val="00546E07"/>
    <w:rsid w:val="00546F75"/>
    <w:rsid w:val="005471E5"/>
    <w:rsid w:val="0054770D"/>
    <w:rsid w:val="00547B89"/>
    <w:rsid w:val="0055022D"/>
    <w:rsid w:val="0055071A"/>
    <w:rsid w:val="00550EB4"/>
    <w:rsid w:val="00550FB5"/>
    <w:rsid w:val="005510EA"/>
    <w:rsid w:val="0055125D"/>
    <w:rsid w:val="00551748"/>
    <w:rsid w:val="0055209E"/>
    <w:rsid w:val="00552756"/>
    <w:rsid w:val="005530FB"/>
    <w:rsid w:val="0055357F"/>
    <w:rsid w:val="005536F8"/>
    <w:rsid w:val="005537C3"/>
    <w:rsid w:val="00553890"/>
    <w:rsid w:val="00553D73"/>
    <w:rsid w:val="00553FFE"/>
    <w:rsid w:val="005540CE"/>
    <w:rsid w:val="005544F6"/>
    <w:rsid w:val="00554625"/>
    <w:rsid w:val="00554BD7"/>
    <w:rsid w:val="00554FBB"/>
    <w:rsid w:val="0055518A"/>
    <w:rsid w:val="005551E0"/>
    <w:rsid w:val="00555208"/>
    <w:rsid w:val="00555585"/>
    <w:rsid w:val="00555BDF"/>
    <w:rsid w:val="00555C13"/>
    <w:rsid w:val="00555EE5"/>
    <w:rsid w:val="00556043"/>
    <w:rsid w:val="005564CD"/>
    <w:rsid w:val="005569B5"/>
    <w:rsid w:val="00556AF0"/>
    <w:rsid w:val="00557163"/>
    <w:rsid w:val="0055722D"/>
    <w:rsid w:val="0055729D"/>
    <w:rsid w:val="00557786"/>
    <w:rsid w:val="00557822"/>
    <w:rsid w:val="00557B38"/>
    <w:rsid w:val="00557B5E"/>
    <w:rsid w:val="00557DFE"/>
    <w:rsid w:val="005603E0"/>
    <w:rsid w:val="005603FC"/>
    <w:rsid w:val="005604B2"/>
    <w:rsid w:val="0056069A"/>
    <w:rsid w:val="005606C6"/>
    <w:rsid w:val="00560E68"/>
    <w:rsid w:val="00560EC2"/>
    <w:rsid w:val="005612B0"/>
    <w:rsid w:val="00561570"/>
    <w:rsid w:val="00561C1E"/>
    <w:rsid w:val="00561CFF"/>
    <w:rsid w:val="005626D9"/>
    <w:rsid w:val="005633B0"/>
    <w:rsid w:val="0056355A"/>
    <w:rsid w:val="0056378B"/>
    <w:rsid w:val="00563A89"/>
    <w:rsid w:val="00563B4E"/>
    <w:rsid w:val="00563C41"/>
    <w:rsid w:val="00563D35"/>
    <w:rsid w:val="0056405C"/>
    <w:rsid w:val="005649DE"/>
    <w:rsid w:val="00564E55"/>
    <w:rsid w:val="00564E5E"/>
    <w:rsid w:val="00564F43"/>
    <w:rsid w:val="00564F5C"/>
    <w:rsid w:val="00564FAC"/>
    <w:rsid w:val="005653A5"/>
    <w:rsid w:val="00565670"/>
    <w:rsid w:val="005657A7"/>
    <w:rsid w:val="00565ADE"/>
    <w:rsid w:val="00566566"/>
    <w:rsid w:val="0056663C"/>
    <w:rsid w:val="00566B40"/>
    <w:rsid w:val="00566BE2"/>
    <w:rsid w:val="00567007"/>
    <w:rsid w:val="0056760D"/>
    <w:rsid w:val="005678D5"/>
    <w:rsid w:val="00567A47"/>
    <w:rsid w:val="00567A9C"/>
    <w:rsid w:val="00567A9E"/>
    <w:rsid w:val="00567AED"/>
    <w:rsid w:val="00570033"/>
    <w:rsid w:val="00570246"/>
    <w:rsid w:val="00570CE1"/>
    <w:rsid w:val="00570D97"/>
    <w:rsid w:val="00570DC1"/>
    <w:rsid w:val="00570E0D"/>
    <w:rsid w:val="00570E21"/>
    <w:rsid w:val="00571716"/>
    <w:rsid w:val="005719AE"/>
    <w:rsid w:val="00571E76"/>
    <w:rsid w:val="00571E7F"/>
    <w:rsid w:val="00571F87"/>
    <w:rsid w:val="005720E7"/>
    <w:rsid w:val="00572254"/>
    <w:rsid w:val="0057252B"/>
    <w:rsid w:val="00572933"/>
    <w:rsid w:val="00572AEF"/>
    <w:rsid w:val="00572F0A"/>
    <w:rsid w:val="00572F87"/>
    <w:rsid w:val="00572F93"/>
    <w:rsid w:val="0057300E"/>
    <w:rsid w:val="00573328"/>
    <w:rsid w:val="00573374"/>
    <w:rsid w:val="005736CF"/>
    <w:rsid w:val="005738BA"/>
    <w:rsid w:val="00573CA1"/>
    <w:rsid w:val="00573E6D"/>
    <w:rsid w:val="00573EA3"/>
    <w:rsid w:val="00574322"/>
    <w:rsid w:val="00574C30"/>
    <w:rsid w:val="00575113"/>
    <w:rsid w:val="005754E9"/>
    <w:rsid w:val="005756ED"/>
    <w:rsid w:val="0057570A"/>
    <w:rsid w:val="00575805"/>
    <w:rsid w:val="00575F09"/>
    <w:rsid w:val="0057606B"/>
    <w:rsid w:val="0057634F"/>
    <w:rsid w:val="0057695D"/>
    <w:rsid w:val="00577020"/>
    <w:rsid w:val="005770D5"/>
    <w:rsid w:val="00577190"/>
    <w:rsid w:val="0057770A"/>
    <w:rsid w:val="00577D09"/>
    <w:rsid w:val="00577D42"/>
    <w:rsid w:val="00577D85"/>
    <w:rsid w:val="00577ECE"/>
    <w:rsid w:val="005801F4"/>
    <w:rsid w:val="0058057E"/>
    <w:rsid w:val="00580706"/>
    <w:rsid w:val="0058095C"/>
    <w:rsid w:val="00580AFF"/>
    <w:rsid w:val="00580B9E"/>
    <w:rsid w:val="00581246"/>
    <w:rsid w:val="00581464"/>
    <w:rsid w:val="00581660"/>
    <w:rsid w:val="00581835"/>
    <w:rsid w:val="00581CB4"/>
    <w:rsid w:val="00581FB1"/>
    <w:rsid w:val="00581FC1"/>
    <w:rsid w:val="00581FF2"/>
    <w:rsid w:val="005820B9"/>
    <w:rsid w:val="005822A1"/>
    <w:rsid w:val="005824EB"/>
    <w:rsid w:val="0058267B"/>
    <w:rsid w:val="00582A46"/>
    <w:rsid w:val="00582C81"/>
    <w:rsid w:val="00582D68"/>
    <w:rsid w:val="00582D6C"/>
    <w:rsid w:val="005833A6"/>
    <w:rsid w:val="005833F1"/>
    <w:rsid w:val="00583A84"/>
    <w:rsid w:val="00583B4C"/>
    <w:rsid w:val="00583C55"/>
    <w:rsid w:val="00583D5C"/>
    <w:rsid w:val="00583E1B"/>
    <w:rsid w:val="00583F46"/>
    <w:rsid w:val="0058424E"/>
    <w:rsid w:val="00584743"/>
    <w:rsid w:val="0058481F"/>
    <w:rsid w:val="00584B9E"/>
    <w:rsid w:val="00584BB1"/>
    <w:rsid w:val="00585184"/>
    <w:rsid w:val="0058544F"/>
    <w:rsid w:val="0058545C"/>
    <w:rsid w:val="005858DC"/>
    <w:rsid w:val="00586101"/>
    <w:rsid w:val="0058616B"/>
    <w:rsid w:val="005861AB"/>
    <w:rsid w:val="0058688D"/>
    <w:rsid w:val="00586941"/>
    <w:rsid w:val="00586D19"/>
    <w:rsid w:val="00586E62"/>
    <w:rsid w:val="00586F36"/>
    <w:rsid w:val="00586FDE"/>
    <w:rsid w:val="00587093"/>
    <w:rsid w:val="0058756C"/>
    <w:rsid w:val="00587630"/>
    <w:rsid w:val="00587E03"/>
    <w:rsid w:val="0059014A"/>
    <w:rsid w:val="005901B3"/>
    <w:rsid w:val="00590263"/>
    <w:rsid w:val="005906F2"/>
    <w:rsid w:val="005907A2"/>
    <w:rsid w:val="005907FF"/>
    <w:rsid w:val="00590CAC"/>
    <w:rsid w:val="00590D4F"/>
    <w:rsid w:val="00590DF8"/>
    <w:rsid w:val="00591146"/>
    <w:rsid w:val="005911DC"/>
    <w:rsid w:val="00591262"/>
    <w:rsid w:val="0059153D"/>
    <w:rsid w:val="00591675"/>
    <w:rsid w:val="00591A30"/>
    <w:rsid w:val="005923AE"/>
    <w:rsid w:val="00592713"/>
    <w:rsid w:val="005928ED"/>
    <w:rsid w:val="00592A76"/>
    <w:rsid w:val="00592BA2"/>
    <w:rsid w:val="00592C59"/>
    <w:rsid w:val="00592DF3"/>
    <w:rsid w:val="00592ECA"/>
    <w:rsid w:val="00592ECC"/>
    <w:rsid w:val="00593111"/>
    <w:rsid w:val="005931F5"/>
    <w:rsid w:val="00593226"/>
    <w:rsid w:val="00593598"/>
    <w:rsid w:val="005938A0"/>
    <w:rsid w:val="00593925"/>
    <w:rsid w:val="00593A83"/>
    <w:rsid w:val="00593DDD"/>
    <w:rsid w:val="00594541"/>
    <w:rsid w:val="00594F5C"/>
    <w:rsid w:val="0059524B"/>
    <w:rsid w:val="00595364"/>
    <w:rsid w:val="005953CA"/>
    <w:rsid w:val="005956CF"/>
    <w:rsid w:val="00595757"/>
    <w:rsid w:val="00595836"/>
    <w:rsid w:val="005964AF"/>
    <w:rsid w:val="005967D5"/>
    <w:rsid w:val="00596F94"/>
    <w:rsid w:val="00597166"/>
    <w:rsid w:val="005971B5"/>
    <w:rsid w:val="0059749F"/>
    <w:rsid w:val="0059781B"/>
    <w:rsid w:val="00597910"/>
    <w:rsid w:val="00597B77"/>
    <w:rsid w:val="00597C35"/>
    <w:rsid w:val="00597CFD"/>
    <w:rsid w:val="005A0FE6"/>
    <w:rsid w:val="005A11A7"/>
    <w:rsid w:val="005A1509"/>
    <w:rsid w:val="005A1788"/>
    <w:rsid w:val="005A178E"/>
    <w:rsid w:val="005A1D64"/>
    <w:rsid w:val="005A1E25"/>
    <w:rsid w:val="005A2900"/>
    <w:rsid w:val="005A2FC9"/>
    <w:rsid w:val="005A34A9"/>
    <w:rsid w:val="005A351D"/>
    <w:rsid w:val="005A365C"/>
    <w:rsid w:val="005A3833"/>
    <w:rsid w:val="005A39EE"/>
    <w:rsid w:val="005A3A23"/>
    <w:rsid w:val="005A3C15"/>
    <w:rsid w:val="005A40D9"/>
    <w:rsid w:val="005A4427"/>
    <w:rsid w:val="005A4D2A"/>
    <w:rsid w:val="005A4E48"/>
    <w:rsid w:val="005A5ABD"/>
    <w:rsid w:val="005A5E37"/>
    <w:rsid w:val="005A5F71"/>
    <w:rsid w:val="005A5FC8"/>
    <w:rsid w:val="005A606A"/>
    <w:rsid w:val="005A616B"/>
    <w:rsid w:val="005A6208"/>
    <w:rsid w:val="005A6862"/>
    <w:rsid w:val="005A6902"/>
    <w:rsid w:val="005A6D6B"/>
    <w:rsid w:val="005A6EA0"/>
    <w:rsid w:val="005A7129"/>
    <w:rsid w:val="005A74AE"/>
    <w:rsid w:val="005A7699"/>
    <w:rsid w:val="005A771C"/>
    <w:rsid w:val="005A7777"/>
    <w:rsid w:val="005A7D30"/>
    <w:rsid w:val="005A7DE2"/>
    <w:rsid w:val="005A7F86"/>
    <w:rsid w:val="005B01D3"/>
    <w:rsid w:val="005B0345"/>
    <w:rsid w:val="005B0516"/>
    <w:rsid w:val="005B07A0"/>
    <w:rsid w:val="005B15BC"/>
    <w:rsid w:val="005B1C3B"/>
    <w:rsid w:val="005B1C4E"/>
    <w:rsid w:val="005B1DB2"/>
    <w:rsid w:val="005B1DD6"/>
    <w:rsid w:val="005B1F3E"/>
    <w:rsid w:val="005B1F57"/>
    <w:rsid w:val="005B23AE"/>
    <w:rsid w:val="005B2546"/>
    <w:rsid w:val="005B2706"/>
    <w:rsid w:val="005B2C71"/>
    <w:rsid w:val="005B3189"/>
    <w:rsid w:val="005B34D9"/>
    <w:rsid w:val="005B3E23"/>
    <w:rsid w:val="005B403A"/>
    <w:rsid w:val="005B42BF"/>
    <w:rsid w:val="005B4327"/>
    <w:rsid w:val="005B4384"/>
    <w:rsid w:val="005B44E3"/>
    <w:rsid w:val="005B45D8"/>
    <w:rsid w:val="005B4E91"/>
    <w:rsid w:val="005B5053"/>
    <w:rsid w:val="005B52D9"/>
    <w:rsid w:val="005B55DC"/>
    <w:rsid w:val="005B56BF"/>
    <w:rsid w:val="005B56C1"/>
    <w:rsid w:val="005B59BC"/>
    <w:rsid w:val="005B5BAB"/>
    <w:rsid w:val="005B5CA4"/>
    <w:rsid w:val="005B6B15"/>
    <w:rsid w:val="005B6B8F"/>
    <w:rsid w:val="005B6C52"/>
    <w:rsid w:val="005B6CCA"/>
    <w:rsid w:val="005B7084"/>
    <w:rsid w:val="005B728A"/>
    <w:rsid w:val="005B72A8"/>
    <w:rsid w:val="005B7905"/>
    <w:rsid w:val="005B7EDF"/>
    <w:rsid w:val="005C0074"/>
    <w:rsid w:val="005C0224"/>
    <w:rsid w:val="005C0253"/>
    <w:rsid w:val="005C0503"/>
    <w:rsid w:val="005C08A4"/>
    <w:rsid w:val="005C09FC"/>
    <w:rsid w:val="005C0A61"/>
    <w:rsid w:val="005C0A9F"/>
    <w:rsid w:val="005C0E18"/>
    <w:rsid w:val="005C0E7E"/>
    <w:rsid w:val="005C0E87"/>
    <w:rsid w:val="005C0FE3"/>
    <w:rsid w:val="005C14D5"/>
    <w:rsid w:val="005C15B5"/>
    <w:rsid w:val="005C1645"/>
    <w:rsid w:val="005C17EA"/>
    <w:rsid w:val="005C1893"/>
    <w:rsid w:val="005C191C"/>
    <w:rsid w:val="005C1C92"/>
    <w:rsid w:val="005C1F19"/>
    <w:rsid w:val="005C2071"/>
    <w:rsid w:val="005C21E7"/>
    <w:rsid w:val="005C2204"/>
    <w:rsid w:val="005C2374"/>
    <w:rsid w:val="005C2398"/>
    <w:rsid w:val="005C264C"/>
    <w:rsid w:val="005C2859"/>
    <w:rsid w:val="005C2884"/>
    <w:rsid w:val="005C29DF"/>
    <w:rsid w:val="005C314B"/>
    <w:rsid w:val="005C33AF"/>
    <w:rsid w:val="005C3502"/>
    <w:rsid w:val="005C3B00"/>
    <w:rsid w:val="005C4244"/>
    <w:rsid w:val="005C43C3"/>
    <w:rsid w:val="005C45F7"/>
    <w:rsid w:val="005C46DA"/>
    <w:rsid w:val="005C4998"/>
    <w:rsid w:val="005C4C6B"/>
    <w:rsid w:val="005C507E"/>
    <w:rsid w:val="005C517F"/>
    <w:rsid w:val="005C51C1"/>
    <w:rsid w:val="005C5297"/>
    <w:rsid w:val="005C5438"/>
    <w:rsid w:val="005C54A7"/>
    <w:rsid w:val="005C567C"/>
    <w:rsid w:val="005C5835"/>
    <w:rsid w:val="005C5B07"/>
    <w:rsid w:val="005C64D3"/>
    <w:rsid w:val="005C6701"/>
    <w:rsid w:val="005C6AAD"/>
    <w:rsid w:val="005C7177"/>
    <w:rsid w:val="005C71B3"/>
    <w:rsid w:val="005C7333"/>
    <w:rsid w:val="005C73CE"/>
    <w:rsid w:val="005C755F"/>
    <w:rsid w:val="005C78E2"/>
    <w:rsid w:val="005D0037"/>
    <w:rsid w:val="005D02A4"/>
    <w:rsid w:val="005D0599"/>
    <w:rsid w:val="005D08A9"/>
    <w:rsid w:val="005D0E9C"/>
    <w:rsid w:val="005D0EC3"/>
    <w:rsid w:val="005D15CB"/>
    <w:rsid w:val="005D17AC"/>
    <w:rsid w:val="005D19A9"/>
    <w:rsid w:val="005D1A5E"/>
    <w:rsid w:val="005D1C48"/>
    <w:rsid w:val="005D1CFA"/>
    <w:rsid w:val="005D1EE0"/>
    <w:rsid w:val="005D22CE"/>
    <w:rsid w:val="005D248E"/>
    <w:rsid w:val="005D252C"/>
    <w:rsid w:val="005D2571"/>
    <w:rsid w:val="005D2BA2"/>
    <w:rsid w:val="005D2E88"/>
    <w:rsid w:val="005D32FD"/>
    <w:rsid w:val="005D3533"/>
    <w:rsid w:val="005D36C6"/>
    <w:rsid w:val="005D3C6F"/>
    <w:rsid w:val="005D3E2F"/>
    <w:rsid w:val="005D4343"/>
    <w:rsid w:val="005D494A"/>
    <w:rsid w:val="005D4BE3"/>
    <w:rsid w:val="005D4CCB"/>
    <w:rsid w:val="005D515D"/>
    <w:rsid w:val="005D51E7"/>
    <w:rsid w:val="005D520F"/>
    <w:rsid w:val="005D54D4"/>
    <w:rsid w:val="005D54FC"/>
    <w:rsid w:val="005D5725"/>
    <w:rsid w:val="005D58D2"/>
    <w:rsid w:val="005D5913"/>
    <w:rsid w:val="005D5D6E"/>
    <w:rsid w:val="005D5EA7"/>
    <w:rsid w:val="005D5FF3"/>
    <w:rsid w:val="005D6145"/>
    <w:rsid w:val="005D6343"/>
    <w:rsid w:val="005D68ED"/>
    <w:rsid w:val="005D6AE5"/>
    <w:rsid w:val="005D6D22"/>
    <w:rsid w:val="005D6EE7"/>
    <w:rsid w:val="005D6EF5"/>
    <w:rsid w:val="005D7063"/>
    <w:rsid w:val="005D70BA"/>
    <w:rsid w:val="005D71E8"/>
    <w:rsid w:val="005D73A1"/>
    <w:rsid w:val="005D78F8"/>
    <w:rsid w:val="005D7A43"/>
    <w:rsid w:val="005D7BB1"/>
    <w:rsid w:val="005D7DD5"/>
    <w:rsid w:val="005E01F1"/>
    <w:rsid w:val="005E022E"/>
    <w:rsid w:val="005E067A"/>
    <w:rsid w:val="005E089E"/>
    <w:rsid w:val="005E09AA"/>
    <w:rsid w:val="005E0E12"/>
    <w:rsid w:val="005E14C9"/>
    <w:rsid w:val="005E1844"/>
    <w:rsid w:val="005E1861"/>
    <w:rsid w:val="005E1E32"/>
    <w:rsid w:val="005E2452"/>
    <w:rsid w:val="005E2763"/>
    <w:rsid w:val="005E2961"/>
    <w:rsid w:val="005E2982"/>
    <w:rsid w:val="005E2A3A"/>
    <w:rsid w:val="005E2B51"/>
    <w:rsid w:val="005E2BDF"/>
    <w:rsid w:val="005E3406"/>
    <w:rsid w:val="005E356B"/>
    <w:rsid w:val="005E37C2"/>
    <w:rsid w:val="005E3995"/>
    <w:rsid w:val="005E3E47"/>
    <w:rsid w:val="005E4528"/>
    <w:rsid w:val="005E4642"/>
    <w:rsid w:val="005E478A"/>
    <w:rsid w:val="005E4822"/>
    <w:rsid w:val="005E4A15"/>
    <w:rsid w:val="005E4A72"/>
    <w:rsid w:val="005E5116"/>
    <w:rsid w:val="005E5143"/>
    <w:rsid w:val="005E5174"/>
    <w:rsid w:val="005E5383"/>
    <w:rsid w:val="005E5629"/>
    <w:rsid w:val="005E570A"/>
    <w:rsid w:val="005E5A45"/>
    <w:rsid w:val="005E5ACF"/>
    <w:rsid w:val="005E5B8B"/>
    <w:rsid w:val="005E6199"/>
    <w:rsid w:val="005E63BC"/>
    <w:rsid w:val="005E68B5"/>
    <w:rsid w:val="005E6992"/>
    <w:rsid w:val="005E6F73"/>
    <w:rsid w:val="005E7275"/>
    <w:rsid w:val="005E7314"/>
    <w:rsid w:val="005E747D"/>
    <w:rsid w:val="005E7520"/>
    <w:rsid w:val="005E76E7"/>
    <w:rsid w:val="005E7A4F"/>
    <w:rsid w:val="005E7F7E"/>
    <w:rsid w:val="005F0457"/>
    <w:rsid w:val="005F06D4"/>
    <w:rsid w:val="005F06F2"/>
    <w:rsid w:val="005F09FC"/>
    <w:rsid w:val="005F0C2B"/>
    <w:rsid w:val="005F0F9B"/>
    <w:rsid w:val="005F128B"/>
    <w:rsid w:val="005F150B"/>
    <w:rsid w:val="005F17E9"/>
    <w:rsid w:val="005F1D9E"/>
    <w:rsid w:val="005F21B0"/>
    <w:rsid w:val="005F2278"/>
    <w:rsid w:val="005F2403"/>
    <w:rsid w:val="005F298E"/>
    <w:rsid w:val="005F2C2A"/>
    <w:rsid w:val="005F2D43"/>
    <w:rsid w:val="005F2E43"/>
    <w:rsid w:val="005F2F2B"/>
    <w:rsid w:val="005F30BC"/>
    <w:rsid w:val="005F3773"/>
    <w:rsid w:val="005F3827"/>
    <w:rsid w:val="005F3B2A"/>
    <w:rsid w:val="005F3C47"/>
    <w:rsid w:val="005F3CD0"/>
    <w:rsid w:val="005F3E8D"/>
    <w:rsid w:val="005F3E90"/>
    <w:rsid w:val="005F419F"/>
    <w:rsid w:val="005F45DF"/>
    <w:rsid w:val="005F499F"/>
    <w:rsid w:val="005F49F2"/>
    <w:rsid w:val="005F4A2B"/>
    <w:rsid w:val="005F4E7E"/>
    <w:rsid w:val="005F4ED6"/>
    <w:rsid w:val="005F5DB8"/>
    <w:rsid w:val="005F5DBF"/>
    <w:rsid w:val="005F673F"/>
    <w:rsid w:val="005F698E"/>
    <w:rsid w:val="005F6FD0"/>
    <w:rsid w:val="005F70A0"/>
    <w:rsid w:val="005F72FF"/>
    <w:rsid w:val="005F73DB"/>
    <w:rsid w:val="005F7444"/>
    <w:rsid w:val="005F7608"/>
    <w:rsid w:val="006007DD"/>
    <w:rsid w:val="00600B48"/>
    <w:rsid w:val="00600DAE"/>
    <w:rsid w:val="00600DB6"/>
    <w:rsid w:val="00601131"/>
    <w:rsid w:val="00601245"/>
    <w:rsid w:val="006013B9"/>
    <w:rsid w:val="00601481"/>
    <w:rsid w:val="00601D97"/>
    <w:rsid w:val="00601E08"/>
    <w:rsid w:val="00601EDB"/>
    <w:rsid w:val="00601EE1"/>
    <w:rsid w:val="00602151"/>
    <w:rsid w:val="0060230D"/>
    <w:rsid w:val="00602999"/>
    <w:rsid w:val="00602CD3"/>
    <w:rsid w:val="00602D9C"/>
    <w:rsid w:val="00602D9F"/>
    <w:rsid w:val="00602F53"/>
    <w:rsid w:val="006030F8"/>
    <w:rsid w:val="00603154"/>
    <w:rsid w:val="00603AA0"/>
    <w:rsid w:val="00603D4B"/>
    <w:rsid w:val="00604409"/>
    <w:rsid w:val="00604440"/>
    <w:rsid w:val="00604636"/>
    <w:rsid w:val="006047B2"/>
    <w:rsid w:val="00604879"/>
    <w:rsid w:val="006048BB"/>
    <w:rsid w:val="00604D99"/>
    <w:rsid w:val="00605096"/>
    <w:rsid w:val="006053B8"/>
    <w:rsid w:val="0060588D"/>
    <w:rsid w:val="00605924"/>
    <w:rsid w:val="006059B1"/>
    <w:rsid w:val="006059B2"/>
    <w:rsid w:val="00605BA2"/>
    <w:rsid w:val="00605DAD"/>
    <w:rsid w:val="00606054"/>
    <w:rsid w:val="00606070"/>
    <w:rsid w:val="0060637D"/>
    <w:rsid w:val="006063D7"/>
    <w:rsid w:val="006064B6"/>
    <w:rsid w:val="006064F5"/>
    <w:rsid w:val="006065CD"/>
    <w:rsid w:val="00606688"/>
    <w:rsid w:val="00606708"/>
    <w:rsid w:val="00606D60"/>
    <w:rsid w:val="00607426"/>
    <w:rsid w:val="00607712"/>
    <w:rsid w:val="0060796E"/>
    <w:rsid w:val="00607974"/>
    <w:rsid w:val="00607E2A"/>
    <w:rsid w:val="00607F54"/>
    <w:rsid w:val="0061008C"/>
    <w:rsid w:val="00610106"/>
    <w:rsid w:val="00610442"/>
    <w:rsid w:val="006105CD"/>
    <w:rsid w:val="0061064D"/>
    <w:rsid w:val="006111ED"/>
    <w:rsid w:val="006111F2"/>
    <w:rsid w:val="006114AD"/>
    <w:rsid w:val="00611520"/>
    <w:rsid w:val="00611559"/>
    <w:rsid w:val="006115F4"/>
    <w:rsid w:val="006119D9"/>
    <w:rsid w:val="00611C95"/>
    <w:rsid w:val="00611CF7"/>
    <w:rsid w:val="0061222C"/>
    <w:rsid w:val="00612368"/>
    <w:rsid w:val="0061246D"/>
    <w:rsid w:val="00612626"/>
    <w:rsid w:val="006132CB"/>
    <w:rsid w:val="006132F4"/>
    <w:rsid w:val="006133A8"/>
    <w:rsid w:val="00613475"/>
    <w:rsid w:val="006138D7"/>
    <w:rsid w:val="00613B94"/>
    <w:rsid w:val="00613CB6"/>
    <w:rsid w:val="00613E03"/>
    <w:rsid w:val="00613F91"/>
    <w:rsid w:val="0061445A"/>
    <w:rsid w:val="006147DF"/>
    <w:rsid w:val="00614BBB"/>
    <w:rsid w:val="00614CCB"/>
    <w:rsid w:val="00614EE4"/>
    <w:rsid w:val="0061505A"/>
    <w:rsid w:val="006150E5"/>
    <w:rsid w:val="0061516C"/>
    <w:rsid w:val="0061574A"/>
    <w:rsid w:val="00615B74"/>
    <w:rsid w:val="00615BD7"/>
    <w:rsid w:val="00615E3E"/>
    <w:rsid w:val="0061630F"/>
    <w:rsid w:val="00616542"/>
    <w:rsid w:val="00616589"/>
    <w:rsid w:val="00616D29"/>
    <w:rsid w:val="0061732C"/>
    <w:rsid w:val="00617337"/>
    <w:rsid w:val="0061738D"/>
    <w:rsid w:val="00617746"/>
    <w:rsid w:val="00617FF7"/>
    <w:rsid w:val="00620045"/>
    <w:rsid w:val="0062019A"/>
    <w:rsid w:val="0062035D"/>
    <w:rsid w:val="006203E1"/>
    <w:rsid w:val="006203E8"/>
    <w:rsid w:val="00620799"/>
    <w:rsid w:val="006210A3"/>
    <w:rsid w:val="006211F3"/>
    <w:rsid w:val="0062130E"/>
    <w:rsid w:val="00621442"/>
    <w:rsid w:val="006219C9"/>
    <w:rsid w:val="00621C1B"/>
    <w:rsid w:val="00621EC7"/>
    <w:rsid w:val="00622028"/>
    <w:rsid w:val="00622049"/>
    <w:rsid w:val="006222C2"/>
    <w:rsid w:val="006223CD"/>
    <w:rsid w:val="00622B53"/>
    <w:rsid w:val="00622F08"/>
    <w:rsid w:val="00623482"/>
    <w:rsid w:val="006234C2"/>
    <w:rsid w:val="006237EE"/>
    <w:rsid w:val="00623D6A"/>
    <w:rsid w:val="00624002"/>
    <w:rsid w:val="00624265"/>
    <w:rsid w:val="006242D8"/>
    <w:rsid w:val="00624350"/>
    <w:rsid w:val="00624716"/>
    <w:rsid w:val="00624E17"/>
    <w:rsid w:val="006255BB"/>
    <w:rsid w:val="00625DE5"/>
    <w:rsid w:val="006262B0"/>
    <w:rsid w:val="00626361"/>
    <w:rsid w:val="00626689"/>
    <w:rsid w:val="00626829"/>
    <w:rsid w:val="00626979"/>
    <w:rsid w:val="00626C0D"/>
    <w:rsid w:val="00626CFF"/>
    <w:rsid w:val="00626E3B"/>
    <w:rsid w:val="00626F84"/>
    <w:rsid w:val="00627937"/>
    <w:rsid w:val="006279CF"/>
    <w:rsid w:val="00627C48"/>
    <w:rsid w:val="00627D15"/>
    <w:rsid w:val="00627DF7"/>
    <w:rsid w:val="006302CA"/>
    <w:rsid w:val="006305F2"/>
    <w:rsid w:val="00630C40"/>
    <w:rsid w:val="00630DD3"/>
    <w:rsid w:val="00630E29"/>
    <w:rsid w:val="00631024"/>
    <w:rsid w:val="00631038"/>
    <w:rsid w:val="00631440"/>
    <w:rsid w:val="0063162B"/>
    <w:rsid w:val="00631959"/>
    <w:rsid w:val="0063199A"/>
    <w:rsid w:val="00631DAA"/>
    <w:rsid w:val="00631EAF"/>
    <w:rsid w:val="00632873"/>
    <w:rsid w:val="00632C42"/>
    <w:rsid w:val="00632D2B"/>
    <w:rsid w:val="00632F78"/>
    <w:rsid w:val="00632FAE"/>
    <w:rsid w:val="00633487"/>
    <w:rsid w:val="006339CB"/>
    <w:rsid w:val="00633E9E"/>
    <w:rsid w:val="00633F67"/>
    <w:rsid w:val="0063422E"/>
    <w:rsid w:val="00634252"/>
    <w:rsid w:val="006343A3"/>
    <w:rsid w:val="0063453C"/>
    <w:rsid w:val="00634618"/>
    <w:rsid w:val="006347E0"/>
    <w:rsid w:val="006347FC"/>
    <w:rsid w:val="00634C90"/>
    <w:rsid w:val="00634C93"/>
    <w:rsid w:val="006351D8"/>
    <w:rsid w:val="006352A7"/>
    <w:rsid w:val="0063548B"/>
    <w:rsid w:val="006358A3"/>
    <w:rsid w:val="006359A5"/>
    <w:rsid w:val="00635CC0"/>
    <w:rsid w:val="00635F41"/>
    <w:rsid w:val="00635FA7"/>
    <w:rsid w:val="00636100"/>
    <w:rsid w:val="0063675C"/>
    <w:rsid w:val="00636847"/>
    <w:rsid w:val="006368FD"/>
    <w:rsid w:val="006369D9"/>
    <w:rsid w:val="00637048"/>
    <w:rsid w:val="006374AB"/>
    <w:rsid w:val="006376A1"/>
    <w:rsid w:val="00637709"/>
    <w:rsid w:val="0063774B"/>
    <w:rsid w:val="00637B00"/>
    <w:rsid w:val="00637B5A"/>
    <w:rsid w:val="00637DA3"/>
    <w:rsid w:val="0064056A"/>
    <w:rsid w:val="006407FB"/>
    <w:rsid w:val="00640A97"/>
    <w:rsid w:val="00640CF6"/>
    <w:rsid w:val="0064102E"/>
    <w:rsid w:val="006416A7"/>
    <w:rsid w:val="006418EA"/>
    <w:rsid w:val="00641B2E"/>
    <w:rsid w:val="00642042"/>
    <w:rsid w:val="0064208B"/>
    <w:rsid w:val="006420A6"/>
    <w:rsid w:val="00642355"/>
    <w:rsid w:val="00642543"/>
    <w:rsid w:val="006425EC"/>
    <w:rsid w:val="006426D1"/>
    <w:rsid w:val="006426D5"/>
    <w:rsid w:val="006427FF"/>
    <w:rsid w:val="00642B78"/>
    <w:rsid w:val="00642C24"/>
    <w:rsid w:val="00642CE5"/>
    <w:rsid w:val="00642D9F"/>
    <w:rsid w:val="00642FEE"/>
    <w:rsid w:val="0064307F"/>
    <w:rsid w:val="006430C1"/>
    <w:rsid w:val="0064316D"/>
    <w:rsid w:val="006435AD"/>
    <w:rsid w:val="00643FC1"/>
    <w:rsid w:val="00644C82"/>
    <w:rsid w:val="00644D6F"/>
    <w:rsid w:val="00645507"/>
    <w:rsid w:val="00645C5D"/>
    <w:rsid w:val="00645D5A"/>
    <w:rsid w:val="00646006"/>
    <w:rsid w:val="00646854"/>
    <w:rsid w:val="006468D8"/>
    <w:rsid w:val="00646AE0"/>
    <w:rsid w:val="00646F16"/>
    <w:rsid w:val="0064751F"/>
    <w:rsid w:val="00647554"/>
    <w:rsid w:val="00647616"/>
    <w:rsid w:val="006477C0"/>
    <w:rsid w:val="0065067F"/>
    <w:rsid w:val="00650E11"/>
    <w:rsid w:val="006515A6"/>
    <w:rsid w:val="00651766"/>
    <w:rsid w:val="00651ADF"/>
    <w:rsid w:val="00651F0A"/>
    <w:rsid w:val="00652144"/>
    <w:rsid w:val="00652185"/>
    <w:rsid w:val="00652B04"/>
    <w:rsid w:val="00652C00"/>
    <w:rsid w:val="00652F57"/>
    <w:rsid w:val="0065310F"/>
    <w:rsid w:val="00653329"/>
    <w:rsid w:val="006533D0"/>
    <w:rsid w:val="00653C4B"/>
    <w:rsid w:val="00653C9C"/>
    <w:rsid w:val="00653D64"/>
    <w:rsid w:val="00653E5F"/>
    <w:rsid w:val="0065401D"/>
    <w:rsid w:val="00654270"/>
    <w:rsid w:val="00654674"/>
    <w:rsid w:val="00654904"/>
    <w:rsid w:val="0065490D"/>
    <w:rsid w:val="00654AC7"/>
    <w:rsid w:val="00654BA1"/>
    <w:rsid w:val="00655621"/>
    <w:rsid w:val="006556A1"/>
    <w:rsid w:val="00655FE4"/>
    <w:rsid w:val="00656146"/>
    <w:rsid w:val="00656564"/>
    <w:rsid w:val="00656715"/>
    <w:rsid w:val="00656755"/>
    <w:rsid w:val="00656A7B"/>
    <w:rsid w:val="00656AF7"/>
    <w:rsid w:val="00656CBA"/>
    <w:rsid w:val="00656F01"/>
    <w:rsid w:val="006572BB"/>
    <w:rsid w:val="00657367"/>
    <w:rsid w:val="006573F1"/>
    <w:rsid w:val="00657639"/>
    <w:rsid w:val="00657962"/>
    <w:rsid w:val="00657AB2"/>
    <w:rsid w:val="00657C55"/>
    <w:rsid w:val="0066020E"/>
    <w:rsid w:val="00660504"/>
    <w:rsid w:val="00660790"/>
    <w:rsid w:val="006608CC"/>
    <w:rsid w:val="00660CFF"/>
    <w:rsid w:val="00660E6E"/>
    <w:rsid w:val="00660F7D"/>
    <w:rsid w:val="006611DE"/>
    <w:rsid w:val="00661CBD"/>
    <w:rsid w:val="00662170"/>
    <w:rsid w:val="0066243F"/>
    <w:rsid w:val="00662801"/>
    <w:rsid w:val="0066283C"/>
    <w:rsid w:val="00662B3A"/>
    <w:rsid w:val="00662D95"/>
    <w:rsid w:val="00663594"/>
    <w:rsid w:val="00663982"/>
    <w:rsid w:val="00663A0D"/>
    <w:rsid w:val="00663BE6"/>
    <w:rsid w:val="00663D2D"/>
    <w:rsid w:val="00663DE4"/>
    <w:rsid w:val="00663F95"/>
    <w:rsid w:val="0066429B"/>
    <w:rsid w:val="00664347"/>
    <w:rsid w:val="00664439"/>
    <w:rsid w:val="006644AC"/>
    <w:rsid w:val="0066458E"/>
    <w:rsid w:val="006648D6"/>
    <w:rsid w:val="00664954"/>
    <w:rsid w:val="00664ACC"/>
    <w:rsid w:val="00664C26"/>
    <w:rsid w:val="00664E12"/>
    <w:rsid w:val="00665375"/>
    <w:rsid w:val="006654BB"/>
    <w:rsid w:val="00665849"/>
    <w:rsid w:val="00665C1C"/>
    <w:rsid w:val="006665DA"/>
    <w:rsid w:val="0066669E"/>
    <w:rsid w:val="00666B3A"/>
    <w:rsid w:val="00666DA9"/>
    <w:rsid w:val="00667266"/>
    <w:rsid w:val="00667387"/>
    <w:rsid w:val="006674A1"/>
    <w:rsid w:val="00667913"/>
    <w:rsid w:val="006703DD"/>
    <w:rsid w:val="006705F0"/>
    <w:rsid w:val="00670612"/>
    <w:rsid w:val="00670812"/>
    <w:rsid w:val="00670849"/>
    <w:rsid w:val="006708AE"/>
    <w:rsid w:val="0067159B"/>
    <w:rsid w:val="006716A6"/>
    <w:rsid w:val="006717BF"/>
    <w:rsid w:val="00671E60"/>
    <w:rsid w:val="00672612"/>
    <w:rsid w:val="00672B74"/>
    <w:rsid w:val="00672BBB"/>
    <w:rsid w:val="00672EFC"/>
    <w:rsid w:val="0067300B"/>
    <w:rsid w:val="006735CB"/>
    <w:rsid w:val="00673704"/>
    <w:rsid w:val="006737EF"/>
    <w:rsid w:val="00673F16"/>
    <w:rsid w:val="006746CD"/>
    <w:rsid w:val="0067470B"/>
    <w:rsid w:val="00674825"/>
    <w:rsid w:val="00674E06"/>
    <w:rsid w:val="00675123"/>
    <w:rsid w:val="006753C5"/>
    <w:rsid w:val="006755BF"/>
    <w:rsid w:val="00675B48"/>
    <w:rsid w:val="00676077"/>
    <w:rsid w:val="00676420"/>
    <w:rsid w:val="006764D4"/>
    <w:rsid w:val="006766F4"/>
    <w:rsid w:val="00676743"/>
    <w:rsid w:val="0067676A"/>
    <w:rsid w:val="00676B3E"/>
    <w:rsid w:val="0067701D"/>
    <w:rsid w:val="00677052"/>
    <w:rsid w:val="006770BB"/>
    <w:rsid w:val="00677348"/>
    <w:rsid w:val="00677449"/>
    <w:rsid w:val="00677563"/>
    <w:rsid w:val="006777CF"/>
    <w:rsid w:val="00680191"/>
    <w:rsid w:val="0068042B"/>
    <w:rsid w:val="006804C9"/>
    <w:rsid w:val="0068063C"/>
    <w:rsid w:val="00680BFD"/>
    <w:rsid w:val="00681032"/>
    <w:rsid w:val="00681276"/>
    <w:rsid w:val="00681DF3"/>
    <w:rsid w:val="006820EF"/>
    <w:rsid w:val="00682258"/>
    <w:rsid w:val="006822BE"/>
    <w:rsid w:val="00682A92"/>
    <w:rsid w:val="0068303C"/>
    <w:rsid w:val="006831C9"/>
    <w:rsid w:val="006831D6"/>
    <w:rsid w:val="006833A9"/>
    <w:rsid w:val="0068344B"/>
    <w:rsid w:val="0068364A"/>
    <w:rsid w:val="0068376C"/>
    <w:rsid w:val="00683841"/>
    <w:rsid w:val="00683926"/>
    <w:rsid w:val="00683DA8"/>
    <w:rsid w:val="00683EB0"/>
    <w:rsid w:val="00683F7D"/>
    <w:rsid w:val="0068419A"/>
    <w:rsid w:val="006841E6"/>
    <w:rsid w:val="006848FC"/>
    <w:rsid w:val="006849FA"/>
    <w:rsid w:val="00684A8F"/>
    <w:rsid w:val="00684AF5"/>
    <w:rsid w:val="00684B9F"/>
    <w:rsid w:val="0068543D"/>
    <w:rsid w:val="006854F7"/>
    <w:rsid w:val="0068585A"/>
    <w:rsid w:val="00685875"/>
    <w:rsid w:val="00685927"/>
    <w:rsid w:val="00685D0E"/>
    <w:rsid w:val="00685E84"/>
    <w:rsid w:val="00685F32"/>
    <w:rsid w:val="0068662E"/>
    <w:rsid w:val="00686A27"/>
    <w:rsid w:val="00686D35"/>
    <w:rsid w:val="00686E35"/>
    <w:rsid w:val="00687002"/>
    <w:rsid w:val="0068720D"/>
    <w:rsid w:val="0068721E"/>
    <w:rsid w:val="0068753C"/>
    <w:rsid w:val="0068772A"/>
    <w:rsid w:val="0068790E"/>
    <w:rsid w:val="00687A6A"/>
    <w:rsid w:val="00687C4F"/>
    <w:rsid w:val="00687CB2"/>
    <w:rsid w:val="006901E0"/>
    <w:rsid w:val="00690A07"/>
    <w:rsid w:val="00690D66"/>
    <w:rsid w:val="00690DEE"/>
    <w:rsid w:val="0069117A"/>
    <w:rsid w:val="00691508"/>
    <w:rsid w:val="00691514"/>
    <w:rsid w:val="00691559"/>
    <w:rsid w:val="00691C73"/>
    <w:rsid w:val="00691E68"/>
    <w:rsid w:val="0069221D"/>
    <w:rsid w:val="006922B0"/>
    <w:rsid w:val="006922D9"/>
    <w:rsid w:val="006934AF"/>
    <w:rsid w:val="00693779"/>
    <w:rsid w:val="00693A43"/>
    <w:rsid w:val="00693A9A"/>
    <w:rsid w:val="00694066"/>
    <w:rsid w:val="0069406F"/>
    <w:rsid w:val="006941FF"/>
    <w:rsid w:val="0069427E"/>
    <w:rsid w:val="006942E1"/>
    <w:rsid w:val="00694759"/>
    <w:rsid w:val="00694A73"/>
    <w:rsid w:val="00694B3D"/>
    <w:rsid w:val="00694CF5"/>
    <w:rsid w:val="00694F25"/>
    <w:rsid w:val="00695038"/>
    <w:rsid w:val="006953B0"/>
    <w:rsid w:val="006958AD"/>
    <w:rsid w:val="006958DD"/>
    <w:rsid w:val="0069599B"/>
    <w:rsid w:val="006959DE"/>
    <w:rsid w:val="00695A9D"/>
    <w:rsid w:val="00695AED"/>
    <w:rsid w:val="00695D1E"/>
    <w:rsid w:val="00695FDC"/>
    <w:rsid w:val="006962CF"/>
    <w:rsid w:val="006966EE"/>
    <w:rsid w:val="006969CC"/>
    <w:rsid w:val="00696AB0"/>
    <w:rsid w:val="00696C2F"/>
    <w:rsid w:val="00697164"/>
    <w:rsid w:val="0069716F"/>
    <w:rsid w:val="00697278"/>
    <w:rsid w:val="00697ADE"/>
    <w:rsid w:val="00697AF5"/>
    <w:rsid w:val="00697C01"/>
    <w:rsid w:val="00697C53"/>
    <w:rsid w:val="00697EE3"/>
    <w:rsid w:val="006A02E6"/>
    <w:rsid w:val="006A083B"/>
    <w:rsid w:val="006A08D7"/>
    <w:rsid w:val="006A0ADA"/>
    <w:rsid w:val="006A0C0A"/>
    <w:rsid w:val="006A0DA5"/>
    <w:rsid w:val="006A12AE"/>
    <w:rsid w:val="006A15E8"/>
    <w:rsid w:val="006A16D5"/>
    <w:rsid w:val="006A19D6"/>
    <w:rsid w:val="006A1AA8"/>
    <w:rsid w:val="006A1B55"/>
    <w:rsid w:val="006A1CA8"/>
    <w:rsid w:val="006A240B"/>
    <w:rsid w:val="006A2754"/>
    <w:rsid w:val="006A2B9B"/>
    <w:rsid w:val="006A33D7"/>
    <w:rsid w:val="006A365D"/>
    <w:rsid w:val="006A37B0"/>
    <w:rsid w:val="006A3826"/>
    <w:rsid w:val="006A390D"/>
    <w:rsid w:val="006A3AC3"/>
    <w:rsid w:val="006A4549"/>
    <w:rsid w:val="006A48A8"/>
    <w:rsid w:val="006A4D62"/>
    <w:rsid w:val="006A4D96"/>
    <w:rsid w:val="006A51AF"/>
    <w:rsid w:val="006A5A65"/>
    <w:rsid w:val="006A5BF4"/>
    <w:rsid w:val="006A5D9C"/>
    <w:rsid w:val="006A63BC"/>
    <w:rsid w:val="006A6785"/>
    <w:rsid w:val="006A6D1A"/>
    <w:rsid w:val="006A6F6B"/>
    <w:rsid w:val="006A6FB3"/>
    <w:rsid w:val="006A749F"/>
    <w:rsid w:val="006A75B1"/>
    <w:rsid w:val="006A790C"/>
    <w:rsid w:val="006A7F09"/>
    <w:rsid w:val="006A7F81"/>
    <w:rsid w:val="006B0281"/>
    <w:rsid w:val="006B03B4"/>
    <w:rsid w:val="006B062E"/>
    <w:rsid w:val="006B09C6"/>
    <w:rsid w:val="006B09CF"/>
    <w:rsid w:val="006B110D"/>
    <w:rsid w:val="006B1332"/>
    <w:rsid w:val="006B17F9"/>
    <w:rsid w:val="006B1CF7"/>
    <w:rsid w:val="006B1E9A"/>
    <w:rsid w:val="006B203E"/>
    <w:rsid w:val="006B2221"/>
    <w:rsid w:val="006B2440"/>
    <w:rsid w:val="006B256D"/>
    <w:rsid w:val="006B283F"/>
    <w:rsid w:val="006B2BE6"/>
    <w:rsid w:val="006B2C4B"/>
    <w:rsid w:val="006B2C4E"/>
    <w:rsid w:val="006B33BA"/>
    <w:rsid w:val="006B3B75"/>
    <w:rsid w:val="006B3BAE"/>
    <w:rsid w:val="006B3BE6"/>
    <w:rsid w:val="006B3CAB"/>
    <w:rsid w:val="006B3CD9"/>
    <w:rsid w:val="006B3D63"/>
    <w:rsid w:val="006B3D95"/>
    <w:rsid w:val="006B3EDE"/>
    <w:rsid w:val="006B4138"/>
    <w:rsid w:val="006B4402"/>
    <w:rsid w:val="006B447F"/>
    <w:rsid w:val="006B4F80"/>
    <w:rsid w:val="006B4FCF"/>
    <w:rsid w:val="006B52B6"/>
    <w:rsid w:val="006B52F1"/>
    <w:rsid w:val="006B53AB"/>
    <w:rsid w:val="006B5480"/>
    <w:rsid w:val="006B5589"/>
    <w:rsid w:val="006B58EC"/>
    <w:rsid w:val="006B6019"/>
    <w:rsid w:val="006B615D"/>
    <w:rsid w:val="006B6AD2"/>
    <w:rsid w:val="006B6E32"/>
    <w:rsid w:val="006B72BF"/>
    <w:rsid w:val="006B75A4"/>
    <w:rsid w:val="006B76E9"/>
    <w:rsid w:val="006B77E9"/>
    <w:rsid w:val="006B7E28"/>
    <w:rsid w:val="006C009F"/>
    <w:rsid w:val="006C0216"/>
    <w:rsid w:val="006C041F"/>
    <w:rsid w:val="006C05BF"/>
    <w:rsid w:val="006C05E0"/>
    <w:rsid w:val="006C0924"/>
    <w:rsid w:val="006C0BAF"/>
    <w:rsid w:val="006C0DB4"/>
    <w:rsid w:val="006C1414"/>
    <w:rsid w:val="006C1643"/>
    <w:rsid w:val="006C1737"/>
    <w:rsid w:val="006C1869"/>
    <w:rsid w:val="006C187E"/>
    <w:rsid w:val="006C1984"/>
    <w:rsid w:val="006C1A27"/>
    <w:rsid w:val="006C1CE8"/>
    <w:rsid w:val="006C1F45"/>
    <w:rsid w:val="006C2015"/>
    <w:rsid w:val="006C2421"/>
    <w:rsid w:val="006C2641"/>
    <w:rsid w:val="006C26F0"/>
    <w:rsid w:val="006C2A31"/>
    <w:rsid w:val="006C389E"/>
    <w:rsid w:val="006C394A"/>
    <w:rsid w:val="006C3E60"/>
    <w:rsid w:val="006C3F6B"/>
    <w:rsid w:val="006C3FEE"/>
    <w:rsid w:val="006C412C"/>
    <w:rsid w:val="006C4155"/>
    <w:rsid w:val="006C4202"/>
    <w:rsid w:val="006C42BD"/>
    <w:rsid w:val="006C4458"/>
    <w:rsid w:val="006C45A5"/>
    <w:rsid w:val="006C4A6A"/>
    <w:rsid w:val="006C4B2C"/>
    <w:rsid w:val="006C4B9A"/>
    <w:rsid w:val="006C5647"/>
    <w:rsid w:val="006C5B51"/>
    <w:rsid w:val="006C5DD3"/>
    <w:rsid w:val="006C6360"/>
    <w:rsid w:val="006C69DB"/>
    <w:rsid w:val="006C6B77"/>
    <w:rsid w:val="006C6D67"/>
    <w:rsid w:val="006C6E26"/>
    <w:rsid w:val="006C6F7C"/>
    <w:rsid w:val="006C734A"/>
    <w:rsid w:val="006C7675"/>
    <w:rsid w:val="006C77B7"/>
    <w:rsid w:val="006C786C"/>
    <w:rsid w:val="006C78FB"/>
    <w:rsid w:val="006C799C"/>
    <w:rsid w:val="006C7B45"/>
    <w:rsid w:val="006C7D8C"/>
    <w:rsid w:val="006D0194"/>
    <w:rsid w:val="006D0374"/>
    <w:rsid w:val="006D04C1"/>
    <w:rsid w:val="006D055A"/>
    <w:rsid w:val="006D0714"/>
    <w:rsid w:val="006D0750"/>
    <w:rsid w:val="006D0957"/>
    <w:rsid w:val="006D0C6D"/>
    <w:rsid w:val="006D0CD8"/>
    <w:rsid w:val="006D0E16"/>
    <w:rsid w:val="006D0F56"/>
    <w:rsid w:val="006D104A"/>
    <w:rsid w:val="006D1258"/>
    <w:rsid w:val="006D1332"/>
    <w:rsid w:val="006D13B5"/>
    <w:rsid w:val="006D142A"/>
    <w:rsid w:val="006D1766"/>
    <w:rsid w:val="006D18DA"/>
    <w:rsid w:val="006D19AE"/>
    <w:rsid w:val="006D1ACD"/>
    <w:rsid w:val="006D1C6F"/>
    <w:rsid w:val="006D224E"/>
    <w:rsid w:val="006D229A"/>
    <w:rsid w:val="006D2798"/>
    <w:rsid w:val="006D28F2"/>
    <w:rsid w:val="006D2B11"/>
    <w:rsid w:val="006D2CA8"/>
    <w:rsid w:val="006D2E05"/>
    <w:rsid w:val="006D3068"/>
    <w:rsid w:val="006D3151"/>
    <w:rsid w:val="006D39C1"/>
    <w:rsid w:val="006D3A5F"/>
    <w:rsid w:val="006D3D57"/>
    <w:rsid w:val="006D3EEC"/>
    <w:rsid w:val="006D4790"/>
    <w:rsid w:val="006D4843"/>
    <w:rsid w:val="006D4A65"/>
    <w:rsid w:val="006D4D6A"/>
    <w:rsid w:val="006D4F98"/>
    <w:rsid w:val="006D52C3"/>
    <w:rsid w:val="006D53E2"/>
    <w:rsid w:val="006D57E4"/>
    <w:rsid w:val="006D5B02"/>
    <w:rsid w:val="006D5BDC"/>
    <w:rsid w:val="006D5C6D"/>
    <w:rsid w:val="006D5D7E"/>
    <w:rsid w:val="006D5F2F"/>
    <w:rsid w:val="006D61BB"/>
    <w:rsid w:val="006D6904"/>
    <w:rsid w:val="006D6ED1"/>
    <w:rsid w:val="006D703F"/>
    <w:rsid w:val="006D71D7"/>
    <w:rsid w:val="006D761A"/>
    <w:rsid w:val="006D7746"/>
    <w:rsid w:val="006D7BE3"/>
    <w:rsid w:val="006D7FF4"/>
    <w:rsid w:val="006E031A"/>
    <w:rsid w:val="006E070A"/>
    <w:rsid w:val="006E0CB5"/>
    <w:rsid w:val="006E0CC3"/>
    <w:rsid w:val="006E136F"/>
    <w:rsid w:val="006E1A3E"/>
    <w:rsid w:val="006E1BFE"/>
    <w:rsid w:val="006E1F4C"/>
    <w:rsid w:val="006E23B9"/>
    <w:rsid w:val="006E2669"/>
    <w:rsid w:val="006E272A"/>
    <w:rsid w:val="006E3038"/>
    <w:rsid w:val="006E32AA"/>
    <w:rsid w:val="006E367A"/>
    <w:rsid w:val="006E38A3"/>
    <w:rsid w:val="006E3990"/>
    <w:rsid w:val="006E3DB6"/>
    <w:rsid w:val="006E3EF9"/>
    <w:rsid w:val="006E40C1"/>
    <w:rsid w:val="006E40FB"/>
    <w:rsid w:val="006E4801"/>
    <w:rsid w:val="006E4907"/>
    <w:rsid w:val="006E4B90"/>
    <w:rsid w:val="006E52A4"/>
    <w:rsid w:val="006E5688"/>
    <w:rsid w:val="006E5802"/>
    <w:rsid w:val="006E5923"/>
    <w:rsid w:val="006E5CA6"/>
    <w:rsid w:val="006E5E7A"/>
    <w:rsid w:val="006E5F09"/>
    <w:rsid w:val="006E5F57"/>
    <w:rsid w:val="006E608F"/>
    <w:rsid w:val="006E60AE"/>
    <w:rsid w:val="006E634F"/>
    <w:rsid w:val="006E637E"/>
    <w:rsid w:val="006E63CA"/>
    <w:rsid w:val="006E6435"/>
    <w:rsid w:val="006E66F9"/>
    <w:rsid w:val="006E70CB"/>
    <w:rsid w:val="006E7117"/>
    <w:rsid w:val="006E75AC"/>
    <w:rsid w:val="006E7B6D"/>
    <w:rsid w:val="006E7EA8"/>
    <w:rsid w:val="006F011A"/>
    <w:rsid w:val="006F01F5"/>
    <w:rsid w:val="006F054B"/>
    <w:rsid w:val="006F071C"/>
    <w:rsid w:val="006F0D77"/>
    <w:rsid w:val="006F11B2"/>
    <w:rsid w:val="006F1275"/>
    <w:rsid w:val="006F1523"/>
    <w:rsid w:val="006F153D"/>
    <w:rsid w:val="006F197F"/>
    <w:rsid w:val="006F1A9B"/>
    <w:rsid w:val="006F1B93"/>
    <w:rsid w:val="006F260B"/>
    <w:rsid w:val="006F27D5"/>
    <w:rsid w:val="006F2923"/>
    <w:rsid w:val="006F2993"/>
    <w:rsid w:val="006F2B61"/>
    <w:rsid w:val="006F2BEF"/>
    <w:rsid w:val="006F2DD6"/>
    <w:rsid w:val="006F2E0F"/>
    <w:rsid w:val="006F2E5A"/>
    <w:rsid w:val="006F30EA"/>
    <w:rsid w:val="006F3301"/>
    <w:rsid w:val="006F334A"/>
    <w:rsid w:val="006F3457"/>
    <w:rsid w:val="006F354F"/>
    <w:rsid w:val="006F37EE"/>
    <w:rsid w:val="006F3A56"/>
    <w:rsid w:val="006F3D7B"/>
    <w:rsid w:val="006F3DD0"/>
    <w:rsid w:val="006F3E93"/>
    <w:rsid w:val="006F422B"/>
    <w:rsid w:val="006F42A3"/>
    <w:rsid w:val="006F430F"/>
    <w:rsid w:val="006F4469"/>
    <w:rsid w:val="006F4649"/>
    <w:rsid w:val="006F4949"/>
    <w:rsid w:val="006F4A7E"/>
    <w:rsid w:val="006F4B22"/>
    <w:rsid w:val="006F4E1D"/>
    <w:rsid w:val="006F4E62"/>
    <w:rsid w:val="006F5092"/>
    <w:rsid w:val="006F562D"/>
    <w:rsid w:val="006F568B"/>
    <w:rsid w:val="006F5721"/>
    <w:rsid w:val="006F58CA"/>
    <w:rsid w:val="006F598B"/>
    <w:rsid w:val="006F5B8F"/>
    <w:rsid w:val="006F5C68"/>
    <w:rsid w:val="006F5ED6"/>
    <w:rsid w:val="006F6202"/>
    <w:rsid w:val="006F6219"/>
    <w:rsid w:val="006F624F"/>
    <w:rsid w:val="006F658A"/>
    <w:rsid w:val="006F6780"/>
    <w:rsid w:val="006F67CA"/>
    <w:rsid w:val="006F6B23"/>
    <w:rsid w:val="006F6E1F"/>
    <w:rsid w:val="006F6FA4"/>
    <w:rsid w:val="006F73F3"/>
    <w:rsid w:val="006F7795"/>
    <w:rsid w:val="006F7EC3"/>
    <w:rsid w:val="00700414"/>
    <w:rsid w:val="00700589"/>
    <w:rsid w:val="0070159C"/>
    <w:rsid w:val="00701911"/>
    <w:rsid w:val="00701BA3"/>
    <w:rsid w:val="00701ECE"/>
    <w:rsid w:val="0070220F"/>
    <w:rsid w:val="00702875"/>
    <w:rsid w:val="00702DBB"/>
    <w:rsid w:val="00702E18"/>
    <w:rsid w:val="00702F33"/>
    <w:rsid w:val="007030F4"/>
    <w:rsid w:val="00703587"/>
    <w:rsid w:val="007035C9"/>
    <w:rsid w:val="00703A38"/>
    <w:rsid w:val="00703ACF"/>
    <w:rsid w:val="00703B06"/>
    <w:rsid w:val="00703CEA"/>
    <w:rsid w:val="00703D1C"/>
    <w:rsid w:val="00703EC5"/>
    <w:rsid w:val="0070429D"/>
    <w:rsid w:val="00704307"/>
    <w:rsid w:val="007048EC"/>
    <w:rsid w:val="00704AE3"/>
    <w:rsid w:val="00704B4A"/>
    <w:rsid w:val="00704B50"/>
    <w:rsid w:val="00704B9F"/>
    <w:rsid w:val="00704F2E"/>
    <w:rsid w:val="00705233"/>
    <w:rsid w:val="0070534C"/>
    <w:rsid w:val="007053E1"/>
    <w:rsid w:val="00705658"/>
    <w:rsid w:val="00705676"/>
    <w:rsid w:val="00705701"/>
    <w:rsid w:val="0070577B"/>
    <w:rsid w:val="00705D5F"/>
    <w:rsid w:val="00705E04"/>
    <w:rsid w:val="00705E68"/>
    <w:rsid w:val="0070626D"/>
    <w:rsid w:val="00706749"/>
    <w:rsid w:val="00706F8B"/>
    <w:rsid w:val="00706FD8"/>
    <w:rsid w:val="00707320"/>
    <w:rsid w:val="00707355"/>
    <w:rsid w:val="0070735B"/>
    <w:rsid w:val="007074E5"/>
    <w:rsid w:val="007077B5"/>
    <w:rsid w:val="00707834"/>
    <w:rsid w:val="00707846"/>
    <w:rsid w:val="00707FC6"/>
    <w:rsid w:val="0071025E"/>
    <w:rsid w:val="007105BB"/>
    <w:rsid w:val="00710611"/>
    <w:rsid w:val="007106A8"/>
    <w:rsid w:val="007107D1"/>
    <w:rsid w:val="00710990"/>
    <w:rsid w:val="00710B84"/>
    <w:rsid w:val="00710CD8"/>
    <w:rsid w:val="0071119F"/>
    <w:rsid w:val="0071185F"/>
    <w:rsid w:val="007118CB"/>
    <w:rsid w:val="00711A6F"/>
    <w:rsid w:val="00711A74"/>
    <w:rsid w:val="00711CD6"/>
    <w:rsid w:val="007125A6"/>
    <w:rsid w:val="00712831"/>
    <w:rsid w:val="00713053"/>
    <w:rsid w:val="007130CB"/>
    <w:rsid w:val="007137B6"/>
    <w:rsid w:val="00713B6D"/>
    <w:rsid w:val="00713C93"/>
    <w:rsid w:val="00713C9E"/>
    <w:rsid w:val="00714316"/>
    <w:rsid w:val="007143B7"/>
    <w:rsid w:val="0071449E"/>
    <w:rsid w:val="0071463B"/>
    <w:rsid w:val="007146CB"/>
    <w:rsid w:val="00714B9D"/>
    <w:rsid w:val="00714C05"/>
    <w:rsid w:val="00714E66"/>
    <w:rsid w:val="0071513F"/>
    <w:rsid w:val="0071525C"/>
    <w:rsid w:val="0071541F"/>
    <w:rsid w:val="0071563D"/>
    <w:rsid w:val="00715D76"/>
    <w:rsid w:val="0071601E"/>
    <w:rsid w:val="0071621B"/>
    <w:rsid w:val="00716313"/>
    <w:rsid w:val="00716508"/>
    <w:rsid w:val="0071688A"/>
    <w:rsid w:val="00716A03"/>
    <w:rsid w:val="00716AAE"/>
    <w:rsid w:val="00716C10"/>
    <w:rsid w:val="00716F55"/>
    <w:rsid w:val="007174D2"/>
    <w:rsid w:val="007175BE"/>
    <w:rsid w:val="00717652"/>
    <w:rsid w:val="007177F5"/>
    <w:rsid w:val="00717A0C"/>
    <w:rsid w:val="00717B84"/>
    <w:rsid w:val="00717BB1"/>
    <w:rsid w:val="00717EDE"/>
    <w:rsid w:val="00720122"/>
    <w:rsid w:val="00720F6A"/>
    <w:rsid w:val="00721070"/>
    <w:rsid w:val="0072170E"/>
    <w:rsid w:val="00721B0E"/>
    <w:rsid w:val="00721CAE"/>
    <w:rsid w:val="00721F5E"/>
    <w:rsid w:val="00722105"/>
    <w:rsid w:val="0072216E"/>
    <w:rsid w:val="00722ADF"/>
    <w:rsid w:val="00722F17"/>
    <w:rsid w:val="00722F25"/>
    <w:rsid w:val="0072336C"/>
    <w:rsid w:val="00723846"/>
    <w:rsid w:val="007238C2"/>
    <w:rsid w:val="00723B6D"/>
    <w:rsid w:val="00723D6A"/>
    <w:rsid w:val="0072406B"/>
    <w:rsid w:val="00724284"/>
    <w:rsid w:val="00724477"/>
    <w:rsid w:val="007245F2"/>
    <w:rsid w:val="00724733"/>
    <w:rsid w:val="00724737"/>
    <w:rsid w:val="007248B3"/>
    <w:rsid w:val="00724978"/>
    <w:rsid w:val="00724F51"/>
    <w:rsid w:val="0072504B"/>
    <w:rsid w:val="0072551B"/>
    <w:rsid w:val="00725CDB"/>
    <w:rsid w:val="00725FD1"/>
    <w:rsid w:val="0072606F"/>
    <w:rsid w:val="007267B7"/>
    <w:rsid w:val="00726872"/>
    <w:rsid w:val="00726FA3"/>
    <w:rsid w:val="007276C3"/>
    <w:rsid w:val="00727954"/>
    <w:rsid w:val="00727B63"/>
    <w:rsid w:val="00727C15"/>
    <w:rsid w:val="00727D37"/>
    <w:rsid w:val="00727DAC"/>
    <w:rsid w:val="0073067C"/>
    <w:rsid w:val="00730E9F"/>
    <w:rsid w:val="00730F26"/>
    <w:rsid w:val="00731319"/>
    <w:rsid w:val="007313FF"/>
    <w:rsid w:val="0073142A"/>
    <w:rsid w:val="00731573"/>
    <w:rsid w:val="00731580"/>
    <w:rsid w:val="0073169D"/>
    <w:rsid w:val="007316C9"/>
    <w:rsid w:val="00731868"/>
    <w:rsid w:val="00731AD1"/>
    <w:rsid w:val="00731B7A"/>
    <w:rsid w:val="00731D1E"/>
    <w:rsid w:val="00732006"/>
    <w:rsid w:val="0073272E"/>
    <w:rsid w:val="0073282B"/>
    <w:rsid w:val="0073285C"/>
    <w:rsid w:val="00732A11"/>
    <w:rsid w:val="00732AFD"/>
    <w:rsid w:val="00732EBC"/>
    <w:rsid w:val="007332D4"/>
    <w:rsid w:val="00733423"/>
    <w:rsid w:val="00733564"/>
    <w:rsid w:val="0073364E"/>
    <w:rsid w:val="00733658"/>
    <w:rsid w:val="00733C42"/>
    <w:rsid w:val="007343B4"/>
    <w:rsid w:val="007346F5"/>
    <w:rsid w:val="007347E1"/>
    <w:rsid w:val="007348FC"/>
    <w:rsid w:val="0073504B"/>
    <w:rsid w:val="007350A1"/>
    <w:rsid w:val="007354F8"/>
    <w:rsid w:val="0073569F"/>
    <w:rsid w:val="007359F8"/>
    <w:rsid w:val="00735CA0"/>
    <w:rsid w:val="00735E24"/>
    <w:rsid w:val="00736554"/>
    <w:rsid w:val="00736839"/>
    <w:rsid w:val="00736A15"/>
    <w:rsid w:val="00736FD2"/>
    <w:rsid w:val="007370E3"/>
    <w:rsid w:val="00737422"/>
    <w:rsid w:val="007374A1"/>
    <w:rsid w:val="0073794C"/>
    <w:rsid w:val="00737CA7"/>
    <w:rsid w:val="00737D82"/>
    <w:rsid w:val="00737E49"/>
    <w:rsid w:val="00740375"/>
    <w:rsid w:val="0074046A"/>
    <w:rsid w:val="007404E8"/>
    <w:rsid w:val="00740511"/>
    <w:rsid w:val="00740581"/>
    <w:rsid w:val="00740721"/>
    <w:rsid w:val="0074090C"/>
    <w:rsid w:val="00740A47"/>
    <w:rsid w:val="00740B95"/>
    <w:rsid w:val="00740C6C"/>
    <w:rsid w:val="00740CA0"/>
    <w:rsid w:val="00741BEA"/>
    <w:rsid w:val="00741CC2"/>
    <w:rsid w:val="00741EF1"/>
    <w:rsid w:val="00741F09"/>
    <w:rsid w:val="007420A1"/>
    <w:rsid w:val="00742114"/>
    <w:rsid w:val="00742308"/>
    <w:rsid w:val="00742487"/>
    <w:rsid w:val="00742596"/>
    <w:rsid w:val="00742599"/>
    <w:rsid w:val="007426C2"/>
    <w:rsid w:val="0074276B"/>
    <w:rsid w:val="0074294F"/>
    <w:rsid w:val="00742D44"/>
    <w:rsid w:val="00742FC1"/>
    <w:rsid w:val="00743331"/>
    <w:rsid w:val="0074343F"/>
    <w:rsid w:val="007437B5"/>
    <w:rsid w:val="007439C9"/>
    <w:rsid w:val="00743A77"/>
    <w:rsid w:val="00743ADF"/>
    <w:rsid w:val="00743B62"/>
    <w:rsid w:val="0074403D"/>
    <w:rsid w:val="007440A8"/>
    <w:rsid w:val="0074441B"/>
    <w:rsid w:val="007446CD"/>
    <w:rsid w:val="00744BAD"/>
    <w:rsid w:val="00744C43"/>
    <w:rsid w:val="00744E54"/>
    <w:rsid w:val="00744EE5"/>
    <w:rsid w:val="00744EE9"/>
    <w:rsid w:val="0074536B"/>
    <w:rsid w:val="00745595"/>
    <w:rsid w:val="007456CC"/>
    <w:rsid w:val="007456EE"/>
    <w:rsid w:val="0074585D"/>
    <w:rsid w:val="00745A56"/>
    <w:rsid w:val="00745A74"/>
    <w:rsid w:val="00745B26"/>
    <w:rsid w:val="00745B4D"/>
    <w:rsid w:val="00745E9E"/>
    <w:rsid w:val="00745F85"/>
    <w:rsid w:val="007461A7"/>
    <w:rsid w:val="007463A3"/>
    <w:rsid w:val="007463E7"/>
    <w:rsid w:val="00746463"/>
    <w:rsid w:val="0074679B"/>
    <w:rsid w:val="00746A67"/>
    <w:rsid w:val="00746B54"/>
    <w:rsid w:val="00746D25"/>
    <w:rsid w:val="00747093"/>
    <w:rsid w:val="007472AD"/>
    <w:rsid w:val="0074734A"/>
    <w:rsid w:val="00747446"/>
    <w:rsid w:val="0074782A"/>
    <w:rsid w:val="00747E2E"/>
    <w:rsid w:val="00750019"/>
    <w:rsid w:val="0075017C"/>
    <w:rsid w:val="007501D2"/>
    <w:rsid w:val="00750516"/>
    <w:rsid w:val="00750718"/>
    <w:rsid w:val="007508C0"/>
    <w:rsid w:val="00750933"/>
    <w:rsid w:val="007510B9"/>
    <w:rsid w:val="0075115C"/>
    <w:rsid w:val="0075120B"/>
    <w:rsid w:val="0075127E"/>
    <w:rsid w:val="0075198E"/>
    <w:rsid w:val="00751C2A"/>
    <w:rsid w:val="00752298"/>
    <w:rsid w:val="0075272D"/>
    <w:rsid w:val="00752857"/>
    <w:rsid w:val="007532D2"/>
    <w:rsid w:val="007538C5"/>
    <w:rsid w:val="00753B42"/>
    <w:rsid w:val="00753C9C"/>
    <w:rsid w:val="00753D68"/>
    <w:rsid w:val="00754834"/>
    <w:rsid w:val="00754914"/>
    <w:rsid w:val="00754ABB"/>
    <w:rsid w:val="00754C16"/>
    <w:rsid w:val="00754E0E"/>
    <w:rsid w:val="00755037"/>
    <w:rsid w:val="00755093"/>
    <w:rsid w:val="00755201"/>
    <w:rsid w:val="00755252"/>
    <w:rsid w:val="007552EC"/>
    <w:rsid w:val="0075557C"/>
    <w:rsid w:val="007557A1"/>
    <w:rsid w:val="007558C6"/>
    <w:rsid w:val="007558CE"/>
    <w:rsid w:val="00755923"/>
    <w:rsid w:val="00755974"/>
    <w:rsid w:val="00755B12"/>
    <w:rsid w:val="00755B90"/>
    <w:rsid w:val="00755C4D"/>
    <w:rsid w:val="00755D2A"/>
    <w:rsid w:val="00755F9D"/>
    <w:rsid w:val="00755FCB"/>
    <w:rsid w:val="00756417"/>
    <w:rsid w:val="00756515"/>
    <w:rsid w:val="007565B0"/>
    <w:rsid w:val="00756833"/>
    <w:rsid w:val="00756A9B"/>
    <w:rsid w:val="00756D13"/>
    <w:rsid w:val="00756EBC"/>
    <w:rsid w:val="007574FE"/>
    <w:rsid w:val="0075776B"/>
    <w:rsid w:val="007578BC"/>
    <w:rsid w:val="00757B75"/>
    <w:rsid w:val="00757CE9"/>
    <w:rsid w:val="00757E8D"/>
    <w:rsid w:val="00757F4B"/>
    <w:rsid w:val="007603C6"/>
    <w:rsid w:val="0076050F"/>
    <w:rsid w:val="007606D6"/>
    <w:rsid w:val="00760B54"/>
    <w:rsid w:val="00760C69"/>
    <w:rsid w:val="007612D7"/>
    <w:rsid w:val="007615D3"/>
    <w:rsid w:val="00761781"/>
    <w:rsid w:val="007617AC"/>
    <w:rsid w:val="007617F1"/>
    <w:rsid w:val="00761DE6"/>
    <w:rsid w:val="00762320"/>
    <w:rsid w:val="007625C2"/>
    <w:rsid w:val="00762667"/>
    <w:rsid w:val="00762BC9"/>
    <w:rsid w:val="007630C4"/>
    <w:rsid w:val="007631C3"/>
    <w:rsid w:val="0076395F"/>
    <w:rsid w:val="00763ABA"/>
    <w:rsid w:val="00763CEF"/>
    <w:rsid w:val="00763E94"/>
    <w:rsid w:val="007641F2"/>
    <w:rsid w:val="00764436"/>
    <w:rsid w:val="007644D0"/>
    <w:rsid w:val="00764867"/>
    <w:rsid w:val="00764973"/>
    <w:rsid w:val="00764B72"/>
    <w:rsid w:val="00764EF3"/>
    <w:rsid w:val="007652E2"/>
    <w:rsid w:val="007653E8"/>
    <w:rsid w:val="007655A9"/>
    <w:rsid w:val="00765930"/>
    <w:rsid w:val="007659B8"/>
    <w:rsid w:val="00765A52"/>
    <w:rsid w:val="00765FD3"/>
    <w:rsid w:val="007660E1"/>
    <w:rsid w:val="00766335"/>
    <w:rsid w:val="007663A3"/>
    <w:rsid w:val="007665FE"/>
    <w:rsid w:val="00766773"/>
    <w:rsid w:val="007667A8"/>
    <w:rsid w:val="007669EF"/>
    <w:rsid w:val="00766C9B"/>
    <w:rsid w:val="00766D54"/>
    <w:rsid w:val="0076708F"/>
    <w:rsid w:val="007674EE"/>
    <w:rsid w:val="00767C6B"/>
    <w:rsid w:val="00767E3E"/>
    <w:rsid w:val="00767FA1"/>
    <w:rsid w:val="0077002B"/>
    <w:rsid w:val="007707B0"/>
    <w:rsid w:val="00770CDC"/>
    <w:rsid w:val="00770D53"/>
    <w:rsid w:val="00770FBA"/>
    <w:rsid w:val="00771039"/>
    <w:rsid w:val="0077103D"/>
    <w:rsid w:val="007712C2"/>
    <w:rsid w:val="007716DA"/>
    <w:rsid w:val="007717E3"/>
    <w:rsid w:val="00771BDA"/>
    <w:rsid w:val="00771BF9"/>
    <w:rsid w:val="00771EB6"/>
    <w:rsid w:val="00771FA0"/>
    <w:rsid w:val="007727E5"/>
    <w:rsid w:val="007728FB"/>
    <w:rsid w:val="00773009"/>
    <w:rsid w:val="00773186"/>
    <w:rsid w:val="00773762"/>
    <w:rsid w:val="00774149"/>
    <w:rsid w:val="00774188"/>
    <w:rsid w:val="0077428C"/>
    <w:rsid w:val="00774302"/>
    <w:rsid w:val="00774834"/>
    <w:rsid w:val="007748C7"/>
    <w:rsid w:val="00774B7F"/>
    <w:rsid w:val="00774CF7"/>
    <w:rsid w:val="00774EAC"/>
    <w:rsid w:val="00775103"/>
    <w:rsid w:val="007751A6"/>
    <w:rsid w:val="007754F7"/>
    <w:rsid w:val="007757D0"/>
    <w:rsid w:val="007757EB"/>
    <w:rsid w:val="00775916"/>
    <w:rsid w:val="00775C27"/>
    <w:rsid w:val="00775C78"/>
    <w:rsid w:val="00776600"/>
    <w:rsid w:val="007769B0"/>
    <w:rsid w:val="00776D7A"/>
    <w:rsid w:val="0077710E"/>
    <w:rsid w:val="00777451"/>
    <w:rsid w:val="00777988"/>
    <w:rsid w:val="00777E28"/>
    <w:rsid w:val="007801D2"/>
    <w:rsid w:val="00780283"/>
    <w:rsid w:val="00780C99"/>
    <w:rsid w:val="007810E7"/>
    <w:rsid w:val="0078137F"/>
    <w:rsid w:val="0078150D"/>
    <w:rsid w:val="0078154E"/>
    <w:rsid w:val="00781665"/>
    <w:rsid w:val="00781800"/>
    <w:rsid w:val="007822FA"/>
    <w:rsid w:val="0078268B"/>
    <w:rsid w:val="007826AC"/>
    <w:rsid w:val="0078284F"/>
    <w:rsid w:val="0078295D"/>
    <w:rsid w:val="00783048"/>
    <w:rsid w:val="007833EC"/>
    <w:rsid w:val="0078379D"/>
    <w:rsid w:val="00783D85"/>
    <w:rsid w:val="00783E48"/>
    <w:rsid w:val="00784488"/>
    <w:rsid w:val="0078480F"/>
    <w:rsid w:val="00784C4E"/>
    <w:rsid w:val="00784DCD"/>
    <w:rsid w:val="00784F03"/>
    <w:rsid w:val="00785012"/>
    <w:rsid w:val="007854D1"/>
    <w:rsid w:val="007855D0"/>
    <w:rsid w:val="007857B8"/>
    <w:rsid w:val="007857C6"/>
    <w:rsid w:val="007858D3"/>
    <w:rsid w:val="00785DEA"/>
    <w:rsid w:val="00785E70"/>
    <w:rsid w:val="007867E3"/>
    <w:rsid w:val="00786BF1"/>
    <w:rsid w:val="0078716A"/>
    <w:rsid w:val="0078719F"/>
    <w:rsid w:val="00787272"/>
    <w:rsid w:val="0078749D"/>
    <w:rsid w:val="007874ED"/>
    <w:rsid w:val="00787A4B"/>
    <w:rsid w:val="00787AA1"/>
    <w:rsid w:val="00787E4B"/>
    <w:rsid w:val="00790015"/>
    <w:rsid w:val="007900AE"/>
    <w:rsid w:val="0079028D"/>
    <w:rsid w:val="007904D6"/>
    <w:rsid w:val="007904D7"/>
    <w:rsid w:val="007912AD"/>
    <w:rsid w:val="00791388"/>
    <w:rsid w:val="0079199C"/>
    <w:rsid w:val="00791B97"/>
    <w:rsid w:val="00791E39"/>
    <w:rsid w:val="007920C2"/>
    <w:rsid w:val="007924B3"/>
    <w:rsid w:val="007925AF"/>
    <w:rsid w:val="00792676"/>
    <w:rsid w:val="007926AC"/>
    <w:rsid w:val="007926FD"/>
    <w:rsid w:val="007927B3"/>
    <w:rsid w:val="0079294B"/>
    <w:rsid w:val="007929AD"/>
    <w:rsid w:val="007929DB"/>
    <w:rsid w:val="007929FD"/>
    <w:rsid w:val="00792FC2"/>
    <w:rsid w:val="00793554"/>
    <w:rsid w:val="00793575"/>
    <w:rsid w:val="0079369C"/>
    <w:rsid w:val="00793840"/>
    <w:rsid w:val="00794089"/>
    <w:rsid w:val="0079413B"/>
    <w:rsid w:val="0079413F"/>
    <w:rsid w:val="007948ED"/>
    <w:rsid w:val="00795075"/>
    <w:rsid w:val="007950AD"/>
    <w:rsid w:val="00795115"/>
    <w:rsid w:val="0079576A"/>
    <w:rsid w:val="00795ADA"/>
    <w:rsid w:val="00795B90"/>
    <w:rsid w:val="00795C2B"/>
    <w:rsid w:val="00795C89"/>
    <w:rsid w:val="00795CF2"/>
    <w:rsid w:val="00795D8F"/>
    <w:rsid w:val="007962DE"/>
    <w:rsid w:val="007966F6"/>
    <w:rsid w:val="00796A02"/>
    <w:rsid w:val="00796C9D"/>
    <w:rsid w:val="00796EBD"/>
    <w:rsid w:val="00797667"/>
    <w:rsid w:val="007977C0"/>
    <w:rsid w:val="0079785F"/>
    <w:rsid w:val="00797DBB"/>
    <w:rsid w:val="007A02DC"/>
    <w:rsid w:val="007A033D"/>
    <w:rsid w:val="007A08D5"/>
    <w:rsid w:val="007A096D"/>
    <w:rsid w:val="007A0ADA"/>
    <w:rsid w:val="007A0B56"/>
    <w:rsid w:val="007A0BEA"/>
    <w:rsid w:val="007A0E78"/>
    <w:rsid w:val="007A12F8"/>
    <w:rsid w:val="007A1596"/>
    <w:rsid w:val="007A16CE"/>
    <w:rsid w:val="007A1D7F"/>
    <w:rsid w:val="007A1DAE"/>
    <w:rsid w:val="007A204F"/>
    <w:rsid w:val="007A20C9"/>
    <w:rsid w:val="007A21FA"/>
    <w:rsid w:val="007A24F3"/>
    <w:rsid w:val="007A2874"/>
    <w:rsid w:val="007A2B2D"/>
    <w:rsid w:val="007A316E"/>
    <w:rsid w:val="007A3192"/>
    <w:rsid w:val="007A31EF"/>
    <w:rsid w:val="007A3751"/>
    <w:rsid w:val="007A3852"/>
    <w:rsid w:val="007A3ABB"/>
    <w:rsid w:val="007A3BEE"/>
    <w:rsid w:val="007A3CA5"/>
    <w:rsid w:val="007A40FD"/>
    <w:rsid w:val="007A41CA"/>
    <w:rsid w:val="007A436F"/>
    <w:rsid w:val="007A460C"/>
    <w:rsid w:val="007A4A61"/>
    <w:rsid w:val="007A4B91"/>
    <w:rsid w:val="007A4C28"/>
    <w:rsid w:val="007A4EA3"/>
    <w:rsid w:val="007A5071"/>
    <w:rsid w:val="007A522C"/>
    <w:rsid w:val="007A5557"/>
    <w:rsid w:val="007A57B2"/>
    <w:rsid w:val="007A5980"/>
    <w:rsid w:val="007A5ABF"/>
    <w:rsid w:val="007A5EA1"/>
    <w:rsid w:val="007A62A3"/>
    <w:rsid w:val="007A630F"/>
    <w:rsid w:val="007A6317"/>
    <w:rsid w:val="007A63B1"/>
    <w:rsid w:val="007A6693"/>
    <w:rsid w:val="007A6957"/>
    <w:rsid w:val="007A6DEB"/>
    <w:rsid w:val="007A6EF6"/>
    <w:rsid w:val="007A7108"/>
    <w:rsid w:val="007A7AE4"/>
    <w:rsid w:val="007A7D7E"/>
    <w:rsid w:val="007A7E06"/>
    <w:rsid w:val="007B0206"/>
    <w:rsid w:val="007B02C9"/>
    <w:rsid w:val="007B0408"/>
    <w:rsid w:val="007B0592"/>
    <w:rsid w:val="007B05F6"/>
    <w:rsid w:val="007B080F"/>
    <w:rsid w:val="007B08E3"/>
    <w:rsid w:val="007B0B66"/>
    <w:rsid w:val="007B0B8D"/>
    <w:rsid w:val="007B0C83"/>
    <w:rsid w:val="007B0E55"/>
    <w:rsid w:val="007B12F5"/>
    <w:rsid w:val="007B154F"/>
    <w:rsid w:val="007B1568"/>
    <w:rsid w:val="007B1724"/>
    <w:rsid w:val="007B1986"/>
    <w:rsid w:val="007B1A65"/>
    <w:rsid w:val="007B27FF"/>
    <w:rsid w:val="007B291A"/>
    <w:rsid w:val="007B2980"/>
    <w:rsid w:val="007B2E39"/>
    <w:rsid w:val="007B311C"/>
    <w:rsid w:val="007B3236"/>
    <w:rsid w:val="007B32EA"/>
    <w:rsid w:val="007B3695"/>
    <w:rsid w:val="007B37F5"/>
    <w:rsid w:val="007B3AD1"/>
    <w:rsid w:val="007B3AFB"/>
    <w:rsid w:val="007B3EE5"/>
    <w:rsid w:val="007B44AA"/>
    <w:rsid w:val="007B47A3"/>
    <w:rsid w:val="007B4921"/>
    <w:rsid w:val="007B4B58"/>
    <w:rsid w:val="007B52FB"/>
    <w:rsid w:val="007B5522"/>
    <w:rsid w:val="007B5AD5"/>
    <w:rsid w:val="007B5B49"/>
    <w:rsid w:val="007B5C15"/>
    <w:rsid w:val="007B66E2"/>
    <w:rsid w:val="007B6709"/>
    <w:rsid w:val="007B6A0A"/>
    <w:rsid w:val="007B7138"/>
    <w:rsid w:val="007B743C"/>
    <w:rsid w:val="007B7581"/>
    <w:rsid w:val="007C065C"/>
    <w:rsid w:val="007C0827"/>
    <w:rsid w:val="007C08F2"/>
    <w:rsid w:val="007C0A36"/>
    <w:rsid w:val="007C0B2F"/>
    <w:rsid w:val="007C1063"/>
    <w:rsid w:val="007C107C"/>
    <w:rsid w:val="007C13AF"/>
    <w:rsid w:val="007C18AC"/>
    <w:rsid w:val="007C1AF7"/>
    <w:rsid w:val="007C1BA8"/>
    <w:rsid w:val="007C1BEC"/>
    <w:rsid w:val="007C1E7D"/>
    <w:rsid w:val="007C25D9"/>
    <w:rsid w:val="007C260E"/>
    <w:rsid w:val="007C2917"/>
    <w:rsid w:val="007C2D8B"/>
    <w:rsid w:val="007C354D"/>
    <w:rsid w:val="007C3726"/>
    <w:rsid w:val="007C381A"/>
    <w:rsid w:val="007C3820"/>
    <w:rsid w:val="007C3E78"/>
    <w:rsid w:val="007C4233"/>
    <w:rsid w:val="007C440B"/>
    <w:rsid w:val="007C440C"/>
    <w:rsid w:val="007C4908"/>
    <w:rsid w:val="007C55D7"/>
    <w:rsid w:val="007C56C2"/>
    <w:rsid w:val="007C576E"/>
    <w:rsid w:val="007C5C5A"/>
    <w:rsid w:val="007C5FDB"/>
    <w:rsid w:val="007C6545"/>
    <w:rsid w:val="007C6766"/>
    <w:rsid w:val="007C6778"/>
    <w:rsid w:val="007C67F1"/>
    <w:rsid w:val="007C6AC6"/>
    <w:rsid w:val="007C6AD7"/>
    <w:rsid w:val="007C6EAC"/>
    <w:rsid w:val="007C7386"/>
    <w:rsid w:val="007C7533"/>
    <w:rsid w:val="007C7559"/>
    <w:rsid w:val="007C7706"/>
    <w:rsid w:val="007C778A"/>
    <w:rsid w:val="007C7F76"/>
    <w:rsid w:val="007D01F3"/>
    <w:rsid w:val="007D03F2"/>
    <w:rsid w:val="007D0B76"/>
    <w:rsid w:val="007D0C09"/>
    <w:rsid w:val="007D0C63"/>
    <w:rsid w:val="007D0D48"/>
    <w:rsid w:val="007D120D"/>
    <w:rsid w:val="007D1404"/>
    <w:rsid w:val="007D151F"/>
    <w:rsid w:val="007D1584"/>
    <w:rsid w:val="007D1C60"/>
    <w:rsid w:val="007D1CB5"/>
    <w:rsid w:val="007D1CF0"/>
    <w:rsid w:val="007D1FE7"/>
    <w:rsid w:val="007D20F3"/>
    <w:rsid w:val="007D2471"/>
    <w:rsid w:val="007D2478"/>
    <w:rsid w:val="007D2644"/>
    <w:rsid w:val="007D2C6B"/>
    <w:rsid w:val="007D2F92"/>
    <w:rsid w:val="007D2FE8"/>
    <w:rsid w:val="007D3A02"/>
    <w:rsid w:val="007D3B12"/>
    <w:rsid w:val="007D3BB6"/>
    <w:rsid w:val="007D3FB4"/>
    <w:rsid w:val="007D4303"/>
    <w:rsid w:val="007D43A4"/>
    <w:rsid w:val="007D442F"/>
    <w:rsid w:val="007D45A5"/>
    <w:rsid w:val="007D45E9"/>
    <w:rsid w:val="007D4876"/>
    <w:rsid w:val="007D4D51"/>
    <w:rsid w:val="007D4E3D"/>
    <w:rsid w:val="007D4F8B"/>
    <w:rsid w:val="007D5209"/>
    <w:rsid w:val="007D5327"/>
    <w:rsid w:val="007D5741"/>
    <w:rsid w:val="007D5939"/>
    <w:rsid w:val="007D668F"/>
    <w:rsid w:val="007D6D5A"/>
    <w:rsid w:val="007D6E41"/>
    <w:rsid w:val="007D7122"/>
    <w:rsid w:val="007D71EE"/>
    <w:rsid w:val="007D7287"/>
    <w:rsid w:val="007D72D7"/>
    <w:rsid w:val="007D79FF"/>
    <w:rsid w:val="007D7F72"/>
    <w:rsid w:val="007E008B"/>
    <w:rsid w:val="007E034D"/>
    <w:rsid w:val="007E0657"/>
    <w:rsid w:val="007E07BC"/>
    <w:rsid w:val="007E085A"/>
    <w:rsid w:val="007E0AE0"/>
    <w:rsid w:val="007E0B27"/>
    <w:rsid w:val="007E1217"/>
    <w:rsid w:val="007E1588"/>
    <w:rsid w:val="007E1D6E"/>
    <w:rsid w:val="007E20DC"/>
    <w:rsid w:val="007E2249"/>
    <w:rsid w:val="007E251B"/>
    <w:rsid w:val="007E278F"/>
    <w:rsid w:val="007E292C"/>
    <w:rsid w:val="007E2F0C"/>
    <w:rsid w:val="007E301F"/>
    <w:rsid w:val="007E30F3"/>
    <w:rsid w:val="007E31EC"/>
    <w:rsid w:val="007E363D"/>
    <w:rsid w:val="007E3641"/>
    <w:rsid w:val="007E3A58"/>
    <w:rsid w:val="007E3C5D"/>
    <w:rsid w:val="007E3FC9"/>
    <w:rsid w:val="007E40C7"/>
    <w:rsid w:val="007E4112"/>
    <w:rsid w:val="007E42ED"/>
    <w:rsid w:val="007E47FD"/>
    <w:rsid w:val="007E4C49"/>
    <w:rsid w:val="007E4FF1"/>
    <w:rsid w:val="007E520C"/>
    <w:rsid w:val="007E528C"/>
    <w:rsid w:val="007E5601"/>
    <w:rsid w:val="007E596C"/>
    <w:rsid w:val="007E5BD5"/>
    <w:rsid w:val="007E5EA4"/>
    <w:rsid w:val="007E61D1"/>
    <w:rsid w:val="007E626A"/>
    <w:rsid w:val="007E65C5"/>
    <w:rsid w:val="007E684C"/>
    <w:rsid w:val="007E6A89"/>
    <w:rsid w:val="007E6D0B"/>
    <w:rsid w:val="007E6D80"/>
    <w:rsid w:val="007E7C4F"/>
    <w:rsid w:val="007E7C91"/>
    <w:rsid w:val="007F005E"/>
    <w:rsid w:val="007F01DC"/>
    <w:rsid w:val="007F0292"/>
    <w:rsid w:val="007F0310"/>
    <w:rsid w:val="007F05C7"/>
    <w:rsid w:val="007F0626"/>
    <w:rsid w:val="007F0EA5"/>
    <w:rsid w:val="007F15C7"/>
    <w:rsid w:val="007F15F9"/>
    <w:rsid w:val="007F1654"/>
    <w:rsid w:val="007F1920"/>
    <w:rsid w:val="007F1BCD"/>
    <w:rsid w:val="007F1CF0"/>
    <w:rsid w:val="007F1DB3"/>
    <w:rsid w:val="007F1ED1"/>
    <w:rsid w:val="007F1FBD"/>
    <w:rsid w:val="007F2083"/>
    <w:rsid w:val="007F21E5"/>
    <w:rsid w:val="007F260F"/>
    <w:rsid w:val="007F27F3"/>
    <w:rsid w:val="007F28A6"/>
    <w:rsid w:val="007F301D"/>
    <w:rsid w:val="007F3152"/>
    <w:rsid w:val="007F3C2F"/>
    <w:rsid w:val="007F400F"/>
    <w:rsid w:val="007F413F"/>
    <w:rsid w:val="007F4605"/>
    <w:rsid w:val="007F493D"/>
    <w:rsid w:val="007F4A35"/>
    <w:rsid w:val="007F52BB"/>
    <w:rsid w:val="007F5379"/>
    <w:rsid w:val="007F5573"/>
    <w:rsid w:val="007F55C4"/>
    <w:rsid w:val="007F5B5D"/>
    <w:rsid w:val="007F5BAF"/>
    <w:rsid w:val="007F5CD0"/>
    <w:rsid w:val="007F5D83"/>
    <w:rsid w:val="007F6449"/>
    <w:rsid w:val="007F66C7"/>
    <w:rsid w:val="007F66CC"/>
    <w:rsid w:val="007F6773"/>
    <w:rsid w:val="007F67AC"/>
    <w:rsid w:val="007F6AA7"/>
    <w:rsid w:val="007F7239"/>
    <w:rsid w:val="007F7334"/>
    <w:rsid w:val="007F7426"/>
    <w:rsid w:val="007F7C69"/>
    <w:rsid w:val="007F7D35"/>
    <w:rsid w:val="00800078"/>
    <w:rsid w:val="00800302"/>
    <w:rsid w:val="00800462"/>
    <w:rsid w:val="008004DA"/>
    <w:rsid w:val="0080055C"/>
    <w:rsid w:val="00800ABA"/>
    <w:rsid w:val="00800C66"/>
    <w:rsid w:val="00800F0D"/>
    <w:rsid w:val="00801129"/>
    <w:rsid w:val="008011F0"/>
    <w:rsid w:val="0080127A"/>
    <w:rsid w:val="00801B63"/>
    <w:rsid w:val="00801BA1"/>
    <w:rsid w:val="00801CCF"/>
    <w:rsid w:val="008020C6"/>
    <w:rsid w:val="00802199"/>
    <w:rsid w:val="008021C5"/>
    <w:rsid w:val="00802290"/>
    <w:rsid w:val="008025C1"/>
    <w:rsid w:val="008026B5"/>
    <w:rsid w:val="0080286C"/>
    <w:rsid w:val="00802C5A"/>
    <w:rsid w:val="00802E4D"/>
    <w:rsid w:val="00803023"/>
    <w:rsid w:val="008030CC"/>
    <w:rsid w:val="00803337"/>
    <w:rsid w:val="008036A4"/>
    <w:rsid w:val="008037ED"/>
    <w:rsid w:val="00803BD6"/>
    <w:rsid w:val="00803CD6"/>
    <w:rsid w:val="00803EDD"/>
    <w:rsid w:val="0080408D"/>
    <w:rsid w:val="0080466F"/>
    <w:rsid w:val="00804703"/>
    <w:rsid w:val="00804761"/>
    <w:rsid w:val="0080481A"/>
    <w:rsid w:val="00804BE6"/>
    <w:rsid w:val="0080502A"/>
    <w:rsid w:val="008050D3"/>
    <w:rsid w:val="008055C8"/>
    <w:rsid w:val="008058BF"/>
    <w:rsid w:val="00805A9E"/>
    <w:rsid w:val="0080612A"/>
    <w:rsid w:val="008063C6"/>
    <w:rsid w:val="0080661D"/>
    <w:rsid w:val="00806693"/>
    <w:rsid w:val="008066AC"/>
    <w:rsid w:val="008068B3"/>
    <w:rsid w:val="00806919"/>
    <w:rsid w:val="00806AF0"/>
    <w:rsid w:val="00806FD4"/>
    <w:rsid w:val="008070FD"/>
    <w:rsid w:val="008071BB"/>
    <w:rsid w:val="00807259"/>
    <w:rsid w:val="00807282"/>
    <w:rsid w:val="0080730D"/>
    <w:rsid w:val="00807780"/>
    <w:rsid w:val="00807826"/>
    <w:rsid w:val="0080792C"/>
    <w:rsid w:val="00807C0F"/>
    <w:rsid w:val="00807D20"/>
    <w:rsid w:val="00807DCF"/>
    <w:rsid w:val="00807E63"/>
    <w:rsid w:val="00807F49"/>
    <w:rsid w:val="0081005E"/>
    <w:rsid w:val="00810115"/>
    <w:rsid w:val="00810487"/>
    <w:rsid w:val="00810822"/>
    <w:rsid w:val="00810DE2"/>
    <w:rsid w:val="00811260"/>
    <w:rsid w:val="00811455"/>
    <w:rsid w:val="008118D0"/>
    <w:rsid w:val="00811B69"/>
    <w:rsid w:val="00811C98"/>
    <w:rsid w:val="0081266A"/>
    <w:rsid w:val="00812835"/>
    <w:rsid w:val="00812935"/>
    <w:rsid w:val="00812D1E"/>
    <w:rsid w:val="00812D66"/>
    <w:rsid w:val="00812E44"/>
    <w:rsid w:val="00813786"/>
    <w:rsid w:val="0081379E"/>
    <w:rsid w:val="0081395A"/>
    <w:rsid w:val="00813C16"/>
    <w:rsid w:val="00814977"/>
    <w:rsid w:val="00814FD2"/>
    <w:rsid w:val="008151A6"/>
    <w:rsid w:val="00815301"/>
    <w:rsid w:val="00815395"/>
    <w:rsid w:val="00815A49"/>
    <w:rsid w:val="00815B89"/>
    <w:rsid w:val="00815F4E"/>
    <w:rsid w:val="008160EC"/>
    <w:rsid w:val="008164DA"/>
    <w:rsid w:val="008165A6"/>
    <w:rsid w:val="008166D7"/>
    <w:rsid w:val="00816A82"/>
    <w:rsid w:val="00816E7C"/>
    <w:rsid w:val="00816FDE"/>
    <w:rsid w:val="008171FF"/>
    <w:rsid w:val="00817292"/>
    <w:rsid w:val="008173F2"/>
    <w:rsid w:val="00817408"/>
    <w:rsid w:val="00817665"/>
    <w:rsid w:val="00817BCB"/>
    <w:rsid w:val="008200FD"/>
    <w:rsid w:val="00820107"/>
    <w:rsid w:val="00820506"/>
    <w:rsid w:val="008207D6"/>
    <w:rsid w:val="00820C96"/>
    <w:rsid w:val="00821441"/>
    <w:rsid w:val="008219E0"/>
    <w:rsid w:val="008219E3"/>
    <w:rsid w:val="00821D1C"/>
    <w:rsid w:val="00821FC2"/>
    <w:rsid w:val="008222C7"/>
    <w:rsid w:val="00822360"/>
    <w:rsid w:val="00822387"/>
    <w:rsid w:val="008224D4"/>
    <w:rsid w:val="0082283D"/>
    <w:rsid w:val="008228EB"/>
    <w:rsid w:val="00822BAF"/>
    <w:rsid w:val="00822C40"/>
    <w:rsid w:val="00822CF1"/>
    <w:rsid w:val="00823558"/>
    <w:rsid w:val="008235E4"/>
    <w:rsid w:val="00823995"/>
    <w:rsid w:val="00823CB5"/>
    <w:rsid w:val="00823F0C"/>
    <w:rsid w:val="008243E6"/>
    <w:rsid w:val="0082444C"/>
    <w:rsid w:val="00824720"/>
    <w:rsid w:val="008248D7"/>
    <w:rsid w:val="00824922"/>
    <w:rsid w:val="00824F83"/>
    <w:rsid w:val="008251DA"/>
    <w:rsid w:val="00825386"/>
    <w:rsid w:val="008258AD"/>
    <w:rsid w:val="00825999"/>
    <w:rsid w:val="00825CFB"/>
    <w:rsid w:val="0082646E"/>
    <w:rsid w:val="008264B3"/>
    <w:rsid w:val="00826571"/>
    <w:rsid w:val="00826585"/>
    <w:rsid w:val="00826DE8"/>
    <w:rsid w:val="00826F2A"/>
    <w:rsid w:val="00827202"/>
    <w:rsid w:val="008277F0"/>
    <w:rsid w:val="00827969"/>
    <w:rsid w:val="00827E7D"/>
    <w:rsid w:val="00827EE0"/>
    <w:rsid w:val="00830156"/>
    <w:rsid w:val="008303CF"/>
    <w:rsid w:val="00830418"/>
    <w:rsid w:val="00830644"/>
    <w:rsid w:val="00830A49"/>
    <w:rsid w:val="00830C3F"/>
    <w:rsid w:val="00830CF9"/>
    <w:rsid w:val="00830FD2"/>
    <w:rsid w:val="00831174"/>
    <w:rsid w:val="008315F0"/>
    <w:rsid w:val="00831727"/>
    <w:rsid w:val="0083173C"/>
    <w:rsid w:val="00831761"/>
    <w:rsid w:val="00831936"/>
    <w:rsid w:val="00831B22"/>
    <w:rsid w:val="00831BCC"/>
    <w:rsid w:val="00831C48"/>
    <w:rsid w:val="00831FB2"/>
    <w:rsid w:val="0083241F"/>
    <w:rsid w:val="00832490"/>
    <w:rsid w:val="008326A1"/>
    <w:rsid w:val="00832A32"/>
    <w:rsid w:val="00833449"/>
    <w:rsid w:val="0083345C"/>
    <w:rsid w:val="008336C8"/>
    <w:rsid w:val="00833993"/>
    <w:rsid w:val="0083415E"/>
    <w:rsid w:val="0083431C"/>
    <w:rsid w:val="00834649"/>
    <w:rsid w:val="00834842"/>
    <w:rsid w:val="00834B81"/>
    <w:rsid w:val="00834CE4"/>
    <w:rsid w:val="00834D7E"/>
    <w:rsid w:val="00834D92"/>
    <w:rsid w:val="008359F1"/>
    <w:rsid w:val="00835DFD"/>
    <w:rsid w:val="008363D7"/>
    <w:rsid w:val="0083671A"/>
    <w:rsid w:val="00836737"/>
    <w:rsid w:val="008367AC"/>
    <w:rsid w:val="00836BD8"/>
    <w:rsid w:val="00836E40"/>
    <w:rsid w:val="008373E2"/>
    <w:rsid w:val="008376DA"/>
    <w:rsid w:val="00837837"/>
    <w:rsid w:val="00837DF8"/>
    <w:rsid w:val="00840184"/>
    <w:rsid w:val="00840216"/>
    <w:rsid w:val="008404B7"/>
    <w:rsid w:val="00840628"/>
    <w:rsid w:val="0084086B"/>
    <w:rsid w:val="00840936"/>
    <w:rsid w:val="00840CBF"/>
    <w:rsid w:val="008410A9"/>
    <w:rsid w:val="00841333"/>
    <w:rsid w:val="00841539"/>
    <w:rsid w:val="008416AF"/>
    <w:rsid w:val="0084173B"/>
    <w:rsid w:val="008417E6"/>
    <w:rsid w:val="00841911"/>
    <w:rsid w:val="00841C13"/>
    <w:rsid w:val="00841D43"/>
    <w:rsid w:val="00842243"/>
    <w:rsid w:val="00842517"/>
    <w:rsid w:val="00842CB2"/>
    <w:rsid w:val="00842F16"/>
    <w:rsid w:val="00842FC2"/>
    <w:rsid w:val="0084318D"/>
    <w:rsid w:val="00843BF1"/>
    <w:rsid w:val="00843C66"/>
    <w:rsid w:val="008440E8"/>
    <w:rsid w:val="008442BF"/>
    <w:rsid w:val="008442EC"/>
    <w:rsid w:val="008443C0"/>
    <w:rsid w:val="00844590"/>
    <w:rsid w:val="00844617"/>
    <w:rsid w:val="008447B5"/>
    <w:rsid w:val="00844F56"/>
    <w:rsid w:val="00845133"/>
    <w:rsid w:val="008453DA"/>
    <w:rsid w:val="00845453"/>
    <w:rsid w:val="008457E8"/>
    <w:rsid w:val="00845B0C"/>
    <w:rsid w:val="00845E8C"/>
    <w:rsid w:val="008460E0"/>
    <w:rsid w:val="008462A6"/>
    <w:rsid w:val="00846592"/>
    <w:rsid w:val="00846838"/>
    <w:rsid w:val="00846AF4"/>
    <w:rsid w:val="00846CCC"/>
    <w:rsid w:val="00846D04"/>
    <w:rsid w:val="00846D79"/>
    <w:rsid w:val="00847161"/>
    <w:rsid w:val="0084787F"/>
    <w:rsid w:val="00847A52"/>
    <w:rsid w:val="00847C16"/>
    <w:rsid w:val="00847F2B"/>
    <w:rsid w:val="00847F72"/>
    <w:rsid w:val="00847FD8"/>
    <w:rsid w:val="0085017D"/>
    <w:rsid w:val="00850649"/>
    <w:rsid w:val="0085084B"/>
    <w:rsid w:val="00850D3D"/>
    <w:rsid w:val="00850DDE"/>
    <w:rsid w:val="00850F98"/>
    <w:rsid w:val="00851179"/>
    <w:rsid w:val="008512F3"/>
    <w:rsid w:val="00851857"/>
    <w:rsid w:val="008519C9"/>
    <w:rsid w:val="00851A59"/>
    <w:rsid w:val="00851AB9"/>
    <w:rsid w:val="00852378"/>
    <w:rsid w:val="00852954"/>
    <w:rsid w:val="00852CDA"/>
    <w:rsid w:val="00852ED8"/>
    <w:rsid w:val="00852F77"/>
    <w:rsid w:val="00853092"/>
    <w:rsid w:val="0085313D"/>
    <w:rsid w:val="00853253"/>
    <w:rsid w:val="008533C1"/>
    <w:rsid w:val="00853502"/>
    <w:rsid w:val="00853649"/>
    <w:rsid w:val="008536E2"/>
    <w:rsid w:val="008539E4"/>
    <w:rsid w:val="0085432C"/>
    <w:rsid w:val="0085440A"/>
    <w:rsid w:val="0085452A"/>
    <w:rsid w:val="008549DF"/>
    <w:rsid w:val="00854A72"/>
    <w:rsid w:val="00854B82"/>
    <w:rsid w:val="00854BA4"/>
    <w:rsid w:val="008556A1"/>
    <w:rsid w:val="008557A1"/>
    <w:rsid w:val="008557F0"/>
    <w:rsid w:val="00855876"/>
    <w:rsid w:val="0085590D"/>
    <w:rsid w:val="00855E0F"/>
    <w:rsid w:val="008563C3"/>
    <w:rsid w:val="0085676F"/>
    <w:rsid w:val="00856C28"/>
    <w:rsid w:val="00856CB0"/>
    <w:rsid w:val="00856CFB"/>
    <w:rsid w:val="008570C7"/>
    <w:rsid w:val="00857240"/>
    <w:rsid w:val="0085761A"/>
    <w:rsid w:val="00857966"/>
    <w:rsid w:val="008579F9"/>
    <w:rsid w:val="00857BED"/>
    <w:rsid w:val="00857BEF"/>
    <w:rsid w:val="00857BFF"/>
    <w:rsid w:val="00857CF8"/>
    <w:rsid w:val="00857CFC"/>
    <w:rsid w:val="00857E2B"/>
    <w:rsid w:val="00857E35"/>
    <w:rsid w:val="00860231"/>
    <w:rsid w:val="00860314"/>
    <w:rsid w:val="00860343"/>
    <w:rsid w:val="00860696"/>
    <w:rsid w:val="00860A1B"/>
    <w:rsid w:val="00860ACB"/>
    <w:rsid w:val="00860C2C"/>
    <w:rsid w:val="00860D66"/>
    <w:rsid w:val="00860DE2"/>
    <w:rsid w:val="008618E4"/>
    <w:rsid w:val="00861CC0"/>
    <w:rsid w:val="00862061"/>
    <w:rsid w:val="00862A68"/>
    <w:rsid w:val="00862AAE"/>
    <w:rsid w:val="00862D64"/>
    <w:rsid w:val="00862E5F"/>
    <w:rsid w:val="00862F3E"/>
    <w:rsid w:val="00862F91"/>
    <w:rsid w:val="0086326B"/>
    <w:rsid w:val="00863691"/>
    <w:rsid w:val="00863A2F"/>
    <w:rsid w:val="00863D2D"/>
    <w:rsid w:val="00863E17"/>
    <w:rsid w:val="0086414E"/>
    <w:rsid w:val="008647A3"/>
    <w:rsid w:val="00864814"/>
    <w:rsid w:val="00864B30"/>
    <w:rsid w:val="00864E81"/>
    <w:rsid w:val="0086513F"/>
    <w:rsid w:val="008652BC"/>
    <w:rsid w:val="008652EE"/>
    <w:rsid w:val="0086533D"/>
    <w:rsid w:val="00865424"/>
    <w:rsid w:val="0086590A"/>
    <w:rsid w:val="008659B7"/>
    <w:rsid w:val="008659C5"/>
    <w:rsid w:val="00865F98"/>
    <w:rsid w:val="00866085"/>
    <w:rsid w:val="008660FA"/>
    <w:rsid w:val="008661B1"/>
    <w:rsid w:val="008664FF"/>
    <w:rsid w:val="00866B13"/>
    <w:rsid w:val="00866CD5"/>
    <w:rsid w:val="0086714A"/>
    <w:rsid w:val="008671E7"/>
    <w:rsid w:val="008672C4"/>
    <w:rsid w:val="00867540"/>
    <w:rsid w:val="008678B2"/>
    <w:rsid w:val="00867990"/>
    <w:rsid w:val="00867CD5"/>
    <w:rsid w:val="00867FF3"/>
    <w:rsid w:val="008701E7"/>
    <w:rsid w:val="008705E1"/>
    <w:rsid w:val="00870BA8"/>
    <w:rsid w:val="00871145"/>
    <w:rsid w:val="00871C7A"/>
    <w:rsid w:val="00871D46"/>
    <w:rsid w:val="0087211E"/>
    <w:rsid w:val="008725B9"/>
    <w:rsid w:val="008735EB"/>
    <w:rsid w:val="0087364C"/>
    <w:rsid w:val="00873836"/>
    <w:rsid w:val="008739A7"/>
    <w:rsid w:val="0087405C"/>
    <w:rsid w:val="0087437D"/>
    <w:rsid w:val="008745AD"/>
    <w:rsid w:val="00874F18"/>
    <w:rsid w:val="0087548F"/>
    <w:rsid w:val="00875D96"/>
    <w:rsid w:val="00875F0F"/>
    <w:rsid w:val="00876270"/>
    <w:rsid w:val="008762DC"/>
    <w:rsid w:val="00876678"/>
    <w:rsid w:val="00876A13"/>
    <w:rsid w:val="00876A60"/>
    <w:rsid w:val="00876BFC"/>
    <w:rsid w:val="00876E82"/>
    <w:rsid w:val="0087712F"/>
    <w:rsid w:val="00877291"/>
    <w:rsid w:val="00877342"/>
    <w:rsid w:val="00877372"/>
    <w:rsid w:val="008774DF"/>
    <w:rsid w:val="00877526"/>
    <w:rsid w:val="00877A55"/>
    <w:rsid w:val="00877BA0"/>
    <w:rsid w:val="00877EE9"/>
    <w:rsid w:val="0088050A"/>
    <w:rsid w:val="0088065B"/>
    <w:rsid w:val="00880B25"/>
    <w:rsid w:val="00880EBF"/>
    <w:rsid w:val="00881179"/>
    <w:rsid w:val="00881AFE"/>
    <w:rsid w:val="0088222E"/>
    <w:rsid w:val="008822B2"/>
    <w:rsid w:val="0088241A"/>
    <w:rsid w:val="00882A2A"/>
    <w:rsid w:val="00883011"/>
    <w:rsid w:val="0088314F"/>
    <w:rsid w:val="0088316D"/>
    <w:rsid w:val="0088318B"/>
    <w:rsid w:val="008831B5"/>
    <w:rsid w:val="00883276"/>
    <w:rsid w:val="0088336A"/>
    <w:rsid w:val="00883881"/>
    <w:rsid w:val="008839AB"/>
    <w:rsid w:val="008839F2"/>
    <w:rsid w:val="00883A77"/>
    <w:rsid w:val="00883D9E"/>
    <w:rsid w:val="008841C2"/>
    <w:rsid w:val="0088438E"/>
    <w:rsid w:val="00884611"/>
    <w:rsid w:val="00884901"/>
    <w:rsid w:val="0088495E"/>
    <w:rsid w:val="00884AA2"/>
    <w:rsid w:val="00884D27"/>
    <w:rsid w:val="00884F06"/>
    <w:rsid w:val="00884FFC"/>
    <w:rsid w:val="00885097"/>
    <w:rsid w:val="00885138"/>
    <w:rsid w:val="00885985"/>
    <w:rsid w:val="00885A40"/>
    <w:rsid w:val="00885D48"/>
    <w:rsid w:val="00885D6C"/>
    <w:rsid w:val="00885DC1"/>
    <w:rsid w:val="008862A5"/>
    <w:rsid w:val="008863A3"/>
    <w:rsid w:val="008865E0"/>
    <w:rsid w:val="0088698A"/>
    <w:rsid w:val="00886B7A"/>
    <w:rsid w:val="00887199"/>
    <w:rsid w:val="00887850"/>
    <w:rsid w:val="0089016F"/>
    <w:rsid w:val="00890235"/>
    <w:rsid w:val="008905D1"/>
    <w:rsid w:val="00890AA2"/>
    <w:rsid w:val="00890B73"/>
    <w:rsid w:val="00890B9F"/>
    <w:rsid w:val="00890BFA"/>
    <w:rsid w:val="00890C79"/>
    <w:rsid w:val="00890D64"/>
    <w:rsid w:val="00890EF3"/>
    <w:rsid w:val="00891230"/>
    <w:rsid w:val="00891238"/>
    <w:rsid w:val="008913ED"/>
    <w:rsid w:val="0089141B"/>
    <w:rsid w:val="008915D3"/>
    <w:rsid w:val="0089161E"/>
    <w:rsid w:val="0089168B"/>
    <w:rsid w:val="00891AF3"/>
    <w:rsid w:val="00891B15"/>
    <w:rsid w:val="00892014"/>
    <w:rsid w:val="008921C6"/>
    <w:rsid w:val="00892BE6"/>
    <w:rsid w:val="00892BF3"/>
    <w:rsid w:val="00892E18"/>
    <w:rsid w:val="00893048"/>
    <w:rsid w:val="0089319A"/>
    <w:rsid w:val="008935E6"/>
    <w:rsid w:val="00893694"/>
    <w:rsid w:val="008937F0"/>
    <w:rsid w:val="00893A51"/>
    <w:rsid w:val="00893B2F"/>
    <w:rsid w:val="00893E88"/>
    <w:rsid w:val="0089407F"/>
    <w:rsid w:val="008941DD"/>
    <w:rsid w:val="00894514"/>
    <w:rsid w:val="00894717"/>
    <w:rsid w:val="0089479F"/>
    <w:rsid w:val="00894DF7"/>
    <w:rsid w:val="00894DFD"/>
    <w:rsid w:val="008953A2"/>
    <w:rsid w:val="008953DB"/>
    <w:rsid w:val="00895446"/>
    <w:rsid w:val="0089569E"/>
    <w:rsid w:val="00895966"/>
    <w:rsid w:val="00895BBB"/>
    <w:rsid w:val="00895BCD"/>
    <w:rsid w:val="00896213"/>
    <w:rsid w:val="00896AAE"/>
    <w:rsid w:val="0089709E"/>
    <w:rsid w:val="008972FB"/>
    <w:rsid w:val="0089793C"/>
    <w:rsid w:val="008A03AB"/>
    <w:rsid w:val="008A04BF"/>
    <w:rsid w:val="008A0841"/>
    <w:rsid w:val="008A08FA"/>
    <w:rsid w:val="008A0FF7"/>
    <w:rsid w:val="008A1005"/>
    <w:rsid w:val="008A100C"/>
    <w:rsid w:val="008A126B"/>
    <w:rsid w:val="008A1439"/>
    <w:rsid w:val="008A1687"/>
    <w:rsid w:val="008A16FA"/>
    <w:rsid w:val="008A17C0"/>
    <w:rsid w:val="008A17E0"/>
    <w:rsid w:val="008A2029"/>
    <w:rsid w:val="008A2413"/>
    <w:rsid w:val="008A28EE"/>
    <w:rsid w:val="008A2C02"/>
    <w:rsid w:val="008A2FC6"/>
    <w:rsid w:val="008A3176"/>
    <w:rsid w:val="008A3398"/>
    <w:rsid w:val="008A37E3"/>
    <w:rsid w:val="008A3D78"/>
    <w:rsid w:val="008A3DAD"/>
    <w:rsid w:val="008A4205"/>
    <w:rsid w:val="008A4327"/>
    <w:rsid w:val="008A458F"/>
    <w:rsid w:val="008A492A"/>
    <w:rsid w:val="008A49FE"/>
    <w:rsid w:val="008A4C39"/>
    <w:rsid w:val="008A4E38"/>
    <w:rsid w:val="008A50D4"/>
    <w:rsid w:val="008A5530"/>
    <w:rsid w:val="008A558B"/>
    <w:rsid w:val="008A5653"/>
    <w:rsid w:val="008A5811"/>
    <w:rsid w:val="008A5B4D"/>
    <w:rsid w:val="008A6606"/>
    <w:rsid w:val="008A672D"/>
    <w:rsid w:val="008A6924"/>
    <w:rsid w:val="008A6A8C"/>
    <w:rsid w:val="008A6B30"/>
    <w:rsid w:val="008A6D32"/>
    <w:rsid w:val="008A73F2"/>
    <w:rsid w:val="008A7409"/>
    <w:rsid w:val="008A7413"/>
    <w:rsid w:val="008A7429"/>
    <w:rsid w:val="008A787C"/>
    <w:rsid w:val="008A79AE"/>
    <w:rsid w:val="008A7B16"/>
    <w:rsid w:val="008A7CDC"/>
    <w:rsid w:val="008A7DE8"/>
    <w:rsid w:val="008A7E76"/>
    <w:rsid w:val="008A7FA1"/>
    <w:rsid w:val="008B0114"/>
    <w:rsid w:val="008B0210"/>
    <w:rsid w:val="008B0313"/>
    <w:rsid w:val="008B0E69"/>
    <w:rsid w:val="008B1223"/>
    <w:rsid w:val="008B1A18"/>
    <w:rsid w:val="008B1A64"/>
    <w:rsid w:val="008B1B56"/>
    <w:rsid w:val="008B1BF5"/>
    <w:rsid w:val="008B1CC5"/>
    <w:rsid w:val="008B1CD6"/>
    <w:rsid w:val="008B1F84"/>
    <w:rsid w:val="008B1FC5"/>
    <w:rsid w:val="008B2015"/>
    <w:rsid w:val="008B21C2"/>
    <w:rsid w:val="008B23AD"/>
    <w:rsid w:val="008B24E3"/>
    <w:rsid w:val="008B297D"/>
    <w:rsid w:val="008B2ACD"/>
    <w:rsid w:val="008B2B48"/>
    <w:rsid w:val="008B318D"/>
    <w:rsid w:val="008B32DC"/>
    <w:rsid w:val="008B360A"/>
    <w:rsid w:val="008B38DC"/>
    <w:rsid w:val="008B3D48"/>
    <w:rsid w:val="008B3FE7"/>
    <w:rsid w:val="008B41DD"/>
    <w:rsid w:val="008B4321"/>
    <w:rsid w:val="008B46F9"/>
    <w:rsid w:val="008B4756"/>
    <w:rsid w:val="008B4B22"/>
    <w:rsid w:val="008B4C95"/>
    <w:rsid w:val="008B4F21"/>
    <w:rsid w:val="008B5003"/>
    <w:rsid w:val="008B50EB"/>
    <w:rsid w:val="008B55CD"/>
    <w:rsid w:val="008B5BEF"/>
    <w:rsid w:val="008B5C63"/>
    <w:rsid w:val="008B5C7B"/>
    <w:rsid w:val="008B5D8A"/>
    <w:rsid w:val="008B5DDC"/>
    <w:rsid w:val="008B5E32"/>
    <w:rsid w:val="008B60BF"/>
    <w:rsid w:val="008B610F"/>
    <w:rsid w:val="008B64C9"/>
    <w:rsid w:val="008B6574"/>
    <w:rsid w:val="008B66BA"/>
    <w:rsid w:val="008B67C8"/>
    <w:rsid w:val="008B6B11"/>
    <w:rsid w:val="008B6F44"/>
    <w:rsid w:val="008B6FC4"/>
    <w:rsid w:val="008B7CD3"/>
    <w:rsid w:val="008B7ED0"/>
    <w:rsid w:val="008C00EF"/>
    <w:rsid w:val="008C02F0"/>
    <w:rsid w:val="008C042E"/>
    <w:rsid w:val="008C0535"/>
    <w:rsid w:val="008C058A"/>
    <w:rsid w:val="008C0710"/>
    <w:rsid w:val="008C09DE"/>
    <w:rsid w:val="008C0AA1"/>
    <w:rsid w:val="008C0DF9"/>
    <w:rsid w:val="008C13CC"/>
    <w:rsid w:val="008C1658"/>
    <w:rsid w:val="008C179E"/>
    <w:rsid w:val="008C1964"/>
    <w:rsid w:val="008C2148"/>
    <w:rsid w:val="008C222C"/>
    <w:rsid w:val="008C224D"/>
    <w:rsid w:val="008C23A5"/>
    <w:rsid w:val="008C24D4"/>
    <w:rsid w:val="008C276A"/>
    <w:rsid w:val="008C2929"/>
    <w:rsid w:val="008C2E17"/>
    <w:rsid w:val="008C3734"/>
    <w:rsid w:val="008C3791"/>
    <w:rsid w:val="008C3B63"/>
    <w:rsid w:val="008C3CC6"/>
    <w:rsid w:val="008C3DE8"/>
    <w:rsid w:val="008C3ECE"/>
    <w:rsid w:val="008C3F5B"/>
    <w:rsid w:val="008C44E2"/>
    <w:rsid w:val="008C4F8B"/>
    <w:rsid w:val="008C5027"/>
    <w:rsid w:val="008C50C2"/>
    <w:rsid w:val="008C51D2"/>
    <w:rsid w:val="008C5FBC"/>
    <w:rsid w:val="008C62C2"/>
    <w:rsid w:val="008C6525"/>
    <w:rsid w:val="008C652F"/>
    <w:rsid w:val="008C6C8A"/>
    <w:rsid w:val="008C6C96"/>
    <w:rsid w:val="008C6DC2"/>
    <w:rsid w:val="008C6E45"/>
    <w:rsid w:val="008C6ED0"/>
    <w:rsid w:val="008C6FB0"/>
    <w:rsid w:val="008C763F"/>
    <w:rsid w:val="008C77E1"/>
    <w:rsid w:val="008C79B8"/>
    <w:rsid w:val="008C7D59"/>
    <w:rsid w:val="008C7E7E"/>
    <w:rsid w:val="008C7ECC"/>
    <w:rsid w:val="008C7FF1"/>
    <w:rsid w:val="008D0383"/>
    <w:rsid w:val="008D03B3"/>
    <w:rsid w:val="008D0561"/>
    <w:rsid w:val="008D090E"/>
    <w:rsid w:val="008D0C7A"/>
    <w:rsid w:val="008D0F8A"/>
    <w:rsid w:val="008D100B"/>
    <w:rsid w:val="008D11B7"/>
    <w:rsid w:val="008D12FD"/>
    <w:rsid w:val="008D1A20"/>
    <w:rsid w:val="008D1C1C"/>
    <w:rsid w:val="008D1D63"/>
    <w:rsid w:val="008D1F03"/>
    <w:rsid w:val="008D2382"/>
    <w:rsid w:val="008D25F3"/>
    <w:rsid w:val="008D26DC"/>
    <w:rsid w:val="008D272A"/>
    <w:rsid w:val="008D2801"/>
    <w:rsid w:val="008D2B97"/>
    <w:rsid w:val="008D2C97"/>
    <w:rsid w:val="008D2E26"/>
    <w:rsid w:val="008D3081"/>
    <w:rsid w:val="008D3BBA"/>
    <w:rsid w:val="008D3C2B"/>
    <w:rsid w:val="008D3E7C"/>
    <w:rsid w:val="008D4135"/>
    <w:rsid w:val="008D4A45"/>
    <w:rsid w:val="008D4DB3"/>
    <w:rsid w:val="008D4F60"/>
    <w:rsid w:val="008D5006"/>
    <w:rsid w:val="008D5084"/>
    <w:rsid w:val="008D50D6"/>
    <w:rsid w:val="008D5511"/>
    <w:rsid w:val="008D561E"/>
    <w:rsid w:val="008D564F"/>
    <w:rsid w:val="008D56FC"/>
    <w:rsid w:val="008D5B66"/>
    <w:rsid w:val="008D5C8A"/>
    <w:rsid w:val="008D611D"/>
    <w:rsid w:val="008D6216"/>
    <w:rsid w:val="008D63E2"/>
    <w:rsid w:val="008D69FF"/>
    <w:rsid w:val="008D6CAF"/>
    <w:rsid w:val="008D7295"/>
    <w:rsid w:val="008D745E"/>
    <w:rsid w:val="008D7B00"/>
    <w:rsid w:val="008D7CFC"/>
    <w:rsid w:val="008E0133"/>
    <w:rsid w:val="008E037C"/>
    <w:rsid w:val="008E03D8"/>
    <w:rsid w:val="008E0644"/>
    <w:rsid w:val="008E09FD"/>
    <w:rsid w:val="008E0BCC"/>
    <w:rsid w:val="008E0F96"/>
    <w:rsid w:val="008E1538"/>
    <w:rsid w:val="008E15CD"/>
    <w:rsid w:val="008E1D1B"/>
    <w:rsid w:val="008E1D88"/>
    <w:rsid w:val="008E1DBC"/>
    <w:rsid w:val="008E1F28"/>
    <w:rsid w:val="008E261B"/>
    <w:rsid w:val="008E2D43"/>
    <w:rsid w:val="008E2E7B"/>
    <w:rsid w:val="008E2E8F"/>
    <w:rsid w:val="008E2F9F"/>
    <w:rsid w:val="008E30D0"/>
    <w:rsid w:val="008E3840"/>
    <w:rsid w:val="008E388B"/>
    <w:rsid w:val="008E3DC7"/>
    <w:rsid w:val="008E3E24"/>
    <w:rsid w:val="008E469E"/>
    <w:rsid w:val="008E4819"/>
    <w:rsid w:val="008E4897"/>
    <w:rsid w:val="008E4AC0"/>
    <w:rsid w:val="008E4D70"/>
    <w:rsid w:val="008E635B"/>
    <w:rsid w:val="008E63DB"/>
    <w:rsid w:val="008E6F87"/>
    <w:rsid w:val="008E71CB"/>
    <w:rsid w:val="008E744D"/>
    <w:rsid w:val="008E79E4"/>
    <w:rsid w:val="008E7C92"/>
    <w:rsid w:val="008F007B"/>
    <w:rsid w:val="008F04EB"/>
    <w:rsid w:val="008F0659"/>
    <w:rsid w:val="008F0835"/>
    <w:rsid w:val="008F095D"/>
    <w:rsid w:val="008F0C86"/>
    <w:rsid w:val="008F0D81"/>
    <w:rsid w:val="008F106A"/>
    <w:rsid w:val="008F1362"/>
    <w:rsid w:val="008F13DE"/>
    <w:rsid w:val="008F19DE"/>
    <w:rsid w:val="008F1D3C"/>
    <w:rsid w:val="008F1D7C"/>
    <w:rsid w:val="008F1DC2"/>
    <w:rsid w:val="008F1DEF"/>
    <w:rsid w:val="008F2182"/>
    <w:rsid w:val="008F246D"/>
    <w:rsid w:val="008F2784"/>
    <w:rsid w:val="008F2A79"/>
    <w:rsid w:val="008F2B15"/>
    <w:rsid w:val="008F2BAB"/>
    <w:rsid w:val="008F3217"/>
    <w:rsid w:val="008F327A"/>
    <w:rsid w:val="008F34F0"/>
    <w:rsid w:val="008F36D9"/>
    <w:rsid w:val="008F3BBB"/>
    <w:rsid w:val="008F3BC4"/>
    <w:rsid w:val="008F4232"/>
    <w:rsid w:val="008F427E"/>
    <w:rsid w:val="008F4303"/>
    <w:rsid w:val="008F44BE"/>
    <w:rsid w:val="008F45BE"/>
    <w:rsid w:val="008F474C"/>
    <w:rsid w:val="008F4AF1"/>
    <w:rsid w:val="008F4D0B"/>
    <w:rsid w:val="008F4E00"/>
    <w:rsid w:val="008F55CC"/>
    <w:rsid w:val="008F5959"/>
    <w:rsid w:val="008F5969"/>
    <w:rsid w:val="008F5CB0"/>
    <w:rsid w:val="008F5E55"/>
    <w:rsid w:val="008F5F36"/>
    <w:rsid w:val="008F649D"/>
    <w:rsid w:val="008F6976"/>
    <w:rsid w:val="008F6BD1"/>
    <w:rsid w:val="008F6D05"/>
    <w:rsid w:val="008F73C0"/>
    <w:rsid w:val="008F798A"/>
    <w:rsid w:val="008F7BA8"/>
    <w:rsid w:val="008F7F4D"/>
    <w:rsid w:val="008F7F74"/>
    <w:rsid w:val="0090024D"/>
    <w:rsid w:val="009002B3"/>
    <w:rsid w:val="00900D7C"/>
    <w:rsid w:val="00900E0D"/>
    <w:rsid w:val="00900E5C"/>
    <w:rsid w:val="00900EE4"/>
    <w:rsid w:val="00900FE2"/>
    <w:rsid w:val="0090114F"/>
    <w:rsid w:val="0090162A"/>
    <w:rsid w:val="00901A6F"/>
    <w:rsid w:val="00901B20"/>
    <w:rsid w:val="00901B80"/>
    <w:rsid w:val="00901BB9"/>
    <w:rsid w:val="00902052"/>
    <w:rsid w:val="009027E6"/>
    <w:rsid w:val="00902AA2"/>
    <w:rsid w:val="00902BD1"/>
    <w:rsid w:val="00903057"/>
    <w:rsid w:val="009033F5"/>
    <w:rsid w:val="0090344A"/>
    <w:rsid w:val="00903789"/>
    <w:rsid w:val="009038B8"/>
    <w:rsid w:val="00904699"/>
    <w:rsid w:val="00904B0C"/>
    <w:rsid w:val="00904F77"/>
    <w:rsid w:val="00905033"/>
    <w:rsid w:val="00905318"/>
    <w:rsid w:val="009055DE"/>
    <w:rsid w:val="00905E40"/>
    <w:rsid w:val="00905F64"/>
    <w:rsid w:val="00906091"/>
    <w:rsid w:val="0090623F"/>
    <w:rsid w:val="00906339"/>
    <w:rsid w:val="0090641F"/>
    <w:rsid w:val="0090653B"/>
    <w:rsid w:val="0090657F"/>
    <w:rsid w:val="00906893"/>
    <w:rsid w:val="0090718B"/>
    <w:rsid w:val="0090720D"/>
    <w:rsid w:val="00907246"/>
    <w:rsid w:val="009073C3"/>
    <w:rsid w:val="0090768A"/>
    <w:rsid w:val="009076C0"/>
    <w:rsid w:val="00907ADE"/>
    <w:rsid w:val="00910C99"/>
    <w:rsid w:val="00911119"/>
    <w:rsid w:val="00911312"/>
    <w:rsid w:val="0091134F"/>
    <w:rsid w:val="009116D9"/>
    <w:rsid w:val="0091189F"/>
    <w:rsid w:val="00912029"/>
    <w:rsid w:val="00912268"/>
    <w:rsid w:val="00912480"/>
    <w:rsid w:val="009124D9"/>
    <w:rsid w:val="00912529"/>
    <w:rsid w:val="009125E6"/>
    <w:rsid w:val="00912638"/>
    <w:rsid w:val="009128C8"/>
    <w:rsid w:val="00912AC7"/>
    <w:rsid w:val="00912E18"/>
    <w:rsid w:val="00912EB7"/>
    <w:rsid w:val="0091302D"/>
    <w:rsid w:val="00913724"/>
    <w:rsid w:val="00913860"/>
    <w:rsid w:val="00913A13"/>
    <w:rsid w:val="00913BFD"/>
    <w:rsid w:val="00913E2F"/>
    <w:rsid w:val="00914726"/>
    <w:rsid w:val="0091487F"/>
    <w:rsid w:val="00914B7D"/>
    <w:rsid w:val="00914BB7"/>
    <w:rsid w:val="00914C4A"/>
    <w:rsid w:val="00914D47"/>
    <w:rsid w:val="0091530E"/>
    <w:rsid w:val="009153E4"/>
    <w:rsid w:val="0091540F"/>
    <w:rsid w:val="0091569A"/>
    <w:rsid w:val="009159B6"/>
    <w:rsid w:val="00915C15"/>
    <w:rsid w:val="00916184"/>
    <w:rsid w:val="009163C9"/>
    <w:rsid w:val="009168F9"/>
    <w:rsid w:val="00916957"/>
    <w:rsid w:val="00916CF7"/>
    <w:rsid w:val="00916F24"/>
    <w:rsid w:val="0091700C"/>
    <w:rsid w:val="00917042"/>
    <w:rsid w:val="009174AE"/>
    <w:rsid w:val="00917692"/>
    <w:rsid w:val="009176DC"/>
    <w:rsid w:val="00917D43"/>
    <w:rsid w:val="00917E57"/>
    <w:rsid w:val="00917E85"/>
    <w:rsid w:val="00917FCC"/>
    <w:rsid w:val="0092004A"/>
    <w:rsid w:val="00920589"/>
    <w:rsid w:val="009209CD"/>
    <w:rsid w:val="00920A1E"/>
    <w:rsid w:val="00920DE6"/>
    <w:rsid w:val="00920F53"/>
    <w:rsid w:val="009218B9"/>
    <w:rsid w:val="009219F7"/>
    <w:rsid w:val="00921A48"/>
    <w:rsid w:val="00921C68"/>
    <w:rsid w:val="00921E50"/>
    <w:rsid w:val="0092239D"/>
    <w:rsid w:val="00922C24"/>
    <w:rsid w:val="00922F83"/>
    <w:rsid w:val="00922FA4"/>
    <w:rsid w:val="009230FA"/>
    <w:rsid w:val="0092330E"/>
    <w:rsid w:val="009236BF"/>
    <w:rsid w:val="009236D2"/>
    <w:rsid w:val="00923D6C"/>
    <w:rsid w:val="0092422B"/>
    <w:rsid w:val="00924715"/>
    <w:rsid w:val="00924883"/>
    <w:rsid w:val="00924A01"/>
    <w:rsid w:val="00924FFF"/>
    <w:rsid w:val="009250B4"/>
    <w:rsid w:val="0092640D"/>
    <w:rsid w:val="00926729"/>
    <w:rsid w:val="00926CFB"/>
    <w:rsid w:val="00927311"/>
    <w:rsid w:val="00927337"/>
    <w:rsid w:val="00927588"/>
    <w:rsid w:val="00927677"/>
    <w:rsid w:val="009276D2"/>
    <w:rsid w:val="009278C0"/>
    <w:rsid w:val="00927B46"/>
    <w:rsid w:val="00927CD5"/>
    <w:rsid w:val="00927DB7"/>
    <w:rsid w:val="00927DE1"/>
    <w:rsid w:val="009300CD"/>
    <w:rsid w:val="009301B5"/>
    <w:rsid w:val="009301B8"/>
    <w:rsid w:val="009303B6"/>
    <w:rsid w:val="00930CD6"/>
    <w:rsid w:val="00931535"/>
    <w:rsid w:val="00931710"/>
    <w:rsid w:val="009318AD"/>
    <w:rsid w:val="00931BB6"/>
    <w:rsid w:val="00931BD7"/>
    <w:rsid w:val="00931CE6"/>
    <w:rsid w:val="00931E8F"/>
    <w:rsid w:val="0093212C"/>
    <w:rsid w:val="009321B3"/>
    <w:rsid w:val="00932367"/>
    <w:rsid w:val="00932701"/>
    <w:rsid w:val="0093286B"/>
    <w:rsid w:val="009328E9"/>
    <w:rsid w:val="00932BBC"/>
    <w:rsid w:val="00932C23"/>
    <w:rsid w:val="009330AE"/>
    <w:rsid w:val="009334D3"/>
    <w:rsid w:val="009335CB"/>
    <w:rsid w:val="0093372B"/>
    <w:rsid w:val="009338D9"/>
    <w:rsid w:val="00933973"/>
    <w:rsid w:val="00933977"/>
    <w:rsid w:val="00933B3B"/>
    <w:rsid w:val="0093448F"/>
    <w:rsid w:val="00934C76"/>
    <w:rsid w:val="00934E6C"/>
    <w:rsid w:val="00935000"/>
    <w:rsid w:val="009351F5"/>
    <w:rsid w:val="00935263"/>
    <w:rsid w:val="009353CD"/>
    <w:rsid w:val="009355BE"/>
    <w:rsid w:val="00935908"/>
    <w:rsid w:val="0093597C"/>
    <w:rsid w:val="00935D67"/>
    <w:rsid w:val="00935DC5"/>
    <w:rsid w:val="00936089"/>
    <w:rsid w:val="009360A6"/>
    <w:rsid w:val="009360E5"/>
    <w:rsid w:val="00936144"/>
    <w:rsid w:val="00936499"/>
    <w:rsid w:val="009366CC"/>
    <w:rsid w:val="009369E6"/>
    <w:rsid w:val="00936C52"/>
    <w:rsid w:val="0093710A"/>
    <w:rsid w:val="0093711C"/>
    <w:rsid w:val="00937130"/>
    <w:rsid w:val="00937273"/>
    <w:rsid w:val="009373BA"/>
    <w:rsid w:val="009373BD"/>
    <w:rsid w:val="009373FA"/>
    <w:rsid w:val="0093785C"/>
    <w:rsid w:val="00937F2C"/>
    <w:rsid w:val="00940060"/>
    <w:rsid w:val="009403AC"/>
    <w:rsid w:val="00940482"/>
    <w:rsid w:val="009405A7"/>
    <w:rsid w:val="00940642"/>
    <w:rsid w:val="0094067D"/>
    <w:rsid w:val="00940941"/>
    <w:rsid w:val="00940C8E"/>
    <w:rsid w:val="00940D80"/>
    <w:rsid w:val="00941071"/>
    <w:rsid w:val="0094163D"/>
    <w:rsid w:val="00941F6E"/>
    <w:rsid w:val="009421BF"/>
    <w:rsid w:val="0094237B"/>
    <w:rsid w:val="00942434"/>
    <w:rsid w:val="009425F3"/>
    <w:rsid w:val="00942618"/>
    <w:rsid w:val="00942732"/>
    <w:rsid w:val="009427BB"/>
    <w:rsid w:val="0094281B"/>
    <w:rsid w:val="00943008"/>
    <w:rsid w:val="00943810"/>
    <w:rsid w:val="009438CA"/>
    <w:rsid w:val="00943CA4"/>
    <w:rsid w:val="00943DD5"/>
    <w:rsid w:val="00943E55"/>
    <w:rsid w:val="009442A2"/>
    <w:rsid w:val="00944F7E"/>
    <w:rsid w:val="00944F89"/>
    <w:rsid w:val="00944FC4"/>
    <w:rsid w:val="00945380"/>
    <w:rsid w:val="009457ED"/>
    <w:rsid w:val="0094582B"/>
    <w:rsid w:val="00945875"/>
    <w:rsid w:val="00945912"/>
    <w:rsid w:val="00945A6F"/>
    <w:rsid w:val="00945B08"/>
    <w:rsid w:val="00945C68"/>
    <w:rsid w:val="00945D4B"/>
    <w:rsid w:val="00945DAE"/>
    <w:rsid w:val="00945FCA"/>
    <w:rsid w:val="00946211"/>
    <w:rsid w:val="00946B01"/>
    <w:rsid w:val="00946C55"/>
    <w:rsid w:val="00946D4E"/>
    <w:rsid w:val="00946F01"/>
    <w:rsid w:val="00946FEE"/>
    <w:rsid w:val="0094701D"/>
    <w:rsid w:val="009470A4"/>
    <w:rsid w:val="00947535"/>
    <w:rsid w:val="009475E7"/>
    <w:rsid w:val="009479D9"/>
    <w:rsid w:val="00947A29"/>
    <w:rsid w:val="00947BCB"/>
    <w:rsid w:val="009503F0"/>
    <w:rsid w:val="00950937"/>
    <w:rsid w:val="00950AEC"/>
    <w:rsid w:val="00950CD9"/>
    <w:rsid w:val="00950CF4"/>
    <w:rsid w:val="00951106"/>
    <w:rsid w:val="00951674"/>
    <w:rsid w:val="009517BC"/>
    <w:rsid w:val="0095202D"/>
    <w:rsid w:val="00952385"/>
    <w:rsid w:val="009525A6"/>
    <w:rsid w:val="00952A31"/>
    <w:rsid w:val="00952C4F"/>
    <w:rsid w:val="00952C6D"/>
    <w:rsid w:val="0095318E"/>
    <w:rsid w:val="009531D5"/>
    <w:rsid w:val="00953372"/>
    <w:rsid w:val="00953837"/>
    <w:rsid w:val="00953902"/>
    <w:rsid w:val="0095397E"/>
    <w:rsid w:val="00953A19"/>
    <w:rsid w:val="00953C41"/>
    <w:rsid w:val="00953CC5"/>
    <w:rsid w:val="00953D3E"/>
    <w:rsid w:val="00954046"/>
    <w:rsid w:val="00954457"/>
    <w:rsid w:val="009546FA"/>
    <w:rsid w:val="0095478B"/>
    <w:rsid w:val="00954CD5"/>
    <w:rsid w:val="00954E5F"/>
    <w:rsid w:val="00955470"/>
    <w:rsid w:val="00955789"/>
    <w:rsid w:val="009559FC"/>
    <w:rsid w:val="00956138"/>
    <w:rsid w:val="00956211"/>
    <w:rsid w:val="00956380"/>
    <w:rsid w:val="009565DC"/>
    <w:rsid w:val="00956650"/>
    <w:rsid w:val="00956780"/>
    <w:rsid w:val="00956D88"/>
    <w:rsid w:val="0095748D"/>
    <w:rsid w:val="00957BE4"/>
    <w:rsid w:val="00957E33"/>
    <w:rsid w:val="00960989"/>
    <w:rsid w:val="00960B43"/>
    <w:rsid w:val="00960ED8"/>
    <w:rsid w:val="009610A6"/>
    <w:rsid w:val="009611F6"/>
    <w:rsid w:val="009615C6"/>
    <w:rsid w:val="0096198D"/>
    <w:rsid w:val="00961CA7"/>
    <w:rsid w:val="00961D1C"/>
    <w:rsid w:val="00962071"/>
    <w:rsid w:val="0096209D"/>
    <w:rsid w:val="0096286B"/>
    <w:rsid w:val="009628BE"/>
    <w:rsid w:val="00962A06"/>
    <w:rsid w:val="00962BB2"/>
    <w:rsid w:val="00962C4B"/>
    <w:rsid w:val="00962C5C"/>
    <w:rsid w:val="00962E39"/>
    <w:rsid w:val="0096306A"/>
    <w:rsid w:val="0096306B"/>
    <w:rsid w:val="00963081"/>
    <w:rsid w:val="009630AA"/>
    <w:rsid w:val="00963CB8"/>
    <w:rsid w:val="009640DC"/>
    <w:rsid w:val="009640FB"/>
    <w:rsid w:val="0096411F"/>
    <w:rsid w:val="009647E7"/>
    <w:rsid w:val="00964CED"/>
    <w:rsid w:val="00964F78"/>
    <w:rsid w:val="0096512D"/>
    <w:rsid w:val="0096535C"/>
    <w:rsid w:val="00965748"/>
    <w:rsid w:val="00965D3B"/>
    <w:rsid w:val="00966088"/>
    <w:rsid w:val="0096617B"/>
    <w:rsid w:val="00966295"/>
    <w:rsid w:val="009662EA"/>
    <w:rsid w:val="00966359"/>
    <w:rsid w:val="0096643A"/>
    <w:rsid w:val="009666A3"/>
    <w:rsid w:val="0096687B"/>
    <w:rsid w:val="0096694A"/>
    <w:rsid w:val="009671B2"/>
    <w:rsid w:val="009671C7"/>
    <w:rsid w:val="009679D4"/>
    <w:rsid w:val="00967D23"/>
    <w:rsid w:val="00967E44"/>
    <w:rsid w:val="009700D8"/>
    <w:rsid w:val="009703BA"/>
    <w:rsid w:val="00970A99"/>
    <w:rsid w:val="0097124A"/>
    <w:rsid w:val="009714B2"/>
    <w:rsid w:val="00971662"/>
    <w:rsid w:val="009716CE"/>
    <w:rsid w:val="009717B4"/>
    <w:rsid w:val="00971854"/>
    <w:rsid w:val="009719DD"/>
    <w:rsid w:val="00971A34"/>
    <w:rsid w:val="00971B48"/>
    <w:rsid w:val="0097261E"/>
    <w:rsid w:val="0097264E"/>
    <w:rsid w:val="00972691"/>
    <w:rsid w:val="00972869"/>
    <w:rsid w:val="00972920"/>
    <w:rsid w:val="00972B46"/>
    <w:rsid w:val="00972C00"/>
    <w:rsid w:val="00972C45"/>
    <w:rsid w:val="009731E6"/>
    <w:rsid w:val="009735D9"/>
    <w:rsid w:val="009739D5"/>
    <w:rsid w:val="009739EC"/>
    <w:rsid w:val="00973BE2"/>
    <w:rsid w:val="00973C40"/>
    <w:rsid w:val="00973DDD"/>
    <w:rsid w:val="0097402B"/>
    <w:rsid w:val="00974345"/>
    <w:rsid w:val="00974614"/>
    <w:rsid w:val="00974879"/>
    <w:rsid w:val="0097501A"/>
    <w:rsid w:val="00975204"/>
    <w:rsid w:val="009754A2"/>
    <w:rsid w:val="009754E4"/>
    <w:rsid w:val="009755F8"/>
    <w:rsid w:val="00975698"/>
    <w:rsid w:val="00975962"/>
    <w:rsid w:val="00975EE2"/>
    <w:rsid w:val="00975F44"/>
    <w:rsid w:val="00976078"/>
    <w:rsid w:val="00976440"/>
    <w:rsid w:val="00976AE5"/>
    <w:rsid w:val="00976B0C"/>
    <w:rsid w:val="00976B4E"/>
    <w:rsid w:val="00976C3C"/>
    <w:rsid w:val="00976C85"/>
    <w:rsid w:val="00976C9A"/>
    <w:rsid w:val="00976F68"/>
    <w:rsid w:val="009776AE"/>
    <w:rsid w:val="00977748"/>
    <w:rsid w:val="00977D17"/>
    <w:rsid w:val="00977D24"/>
    <w:rsid w:val="00977EAE"/>
    <w:rsid w:val="009804D5"/>
    <w:rsid w:val="00980877"/>
    <w:rsid w:val="0098096A"/>
    <w:rsid w:val="00980A35"/>
    <w:rsid w:val="00980F24"/>
    <w:rsid w:val="00980F61"/>
    <w:rsid w:val="0098106F"/>
    <w:rsid w:val="00981311"/>
    <w:rsid w:val="0098156E"/>
    <w:rsid w:val="009816F8"/>
    <w:rsid w:val="00981873"/>
    <w:rsid w:val="00981D35"/>
    <w:rsid w:val="00981D4C"/>
    <w:rsid w:val="00982198"/>
    <w:rsid w:val="009821CA"/>
    <w:rsid w:val="00982346"/>
    <w:rsid w:val="0098256A"/>
    <w:rsid w:val="009827F7"/>
    <w:rsid w:val="00982974"/>
    <w:rsid w:val="00982A8E"/>
    <w:rsid w:val="0098303A"/>
    <w:rsid w:val="009830C3"/>
    <w:rsid w:val="00983245"/>
    <w:rsid w:val="009832F9"/>
    <w:rsid w:val="00983376"/>
    <w:rsid w:val="00983570"/>
    <w:rsid w:val="00983B1D"/>
    <w:rsid w:val="00983B4D"/>
    <w:rsid w:val="00983BF2"/>
    <w:rsid w:val="00983D09"/>
    <w:rsid w:val="00983D47"/>
    <w:rsid w:val="00983D5B"/>
    <w:rsid w:val="00983DC6"/>
    <w:rsid w:val="00983F33"/>
    <w:rsid w:val="00984985"/>
    <w:rsid w:val="009849DA"/>
    <w:rsid w:val="00984DB4"/>
    <w:rsid w:val="00984FF3"/>
    <w:rsid w:val="0098580D"/>
    <w:rsid w:val="00985A45"/>
    <w:rsid w:val="00985C61"/>
    <w:rsid w:val="00985D48"/>
    <w:rsid w:val="00985D70"/>
    <w:rsid w:val="0098600B"/>
    <w:rsid w:val="009862B5"/>
    <w:rsid w:val="00986ADC"/>
    <w:rsid w:val="00986F72"/>
    <w:rsid w:val="009871B3"/>
    <w:rsid w:val="009871DA"/>
    <w:rsid w:val="009873D9"/>
    <w:rsid w:val="0098745D"/>
    <w:rsid w:val="00987846"/>
    <w:rsid w:val="009878B9"/>
    <w:rsid w:val="00987A50"/>
    <w:rsid w:val="00987BF0"/>
    <w:rsid w:val="00987E2A"/>
    <w:rsid w:val="0099052C"/>
    <w:rsid w:val="009905A6"/>
    <w:rsid w:val="009908EA"/>
    <w:rsid w:val="00990913"/>
    <w:rsid w:val="00990FCE"/>
    <w:rsid w:val="0099119A"/>
    <w:rsid w:val="00991251"/>
    <w:rsid w:val="0099132E"/>
    <w:rsid w:val="00991472"/>
    <w:rsid w:val="00991B6A"/>
    <w:rsid w:val="00991CE8"/>
    <w:rsid w:val="009921C9"/>
    <w:rsid w:val="0099286E"/>
    <w:rsid w:val="0099289A"/>
    <w:rsid w:val="00992C25"/>
    <w:rsid w:val="00993213"/>
    <w:rsid w:val="00993269"/>
    <w:rsid w:val="009939D5"/>
    <w:rsid w:val="00993B9C"/>
    <w:rsid w:val="00994120"/>
    <w:rsid w:val="00994328"/>
    <w:rsid w:val="009943FC"/>
    <w:rsid w:val="00994442"/>
    <w:rsid w:val="009946CE"/>
    <w:rsid w:val="0099489D"/>
    <w:rsid w:val="00994AFB"/>
    <w:rsid w:val="00995012"/>
    <w:rsid w:val="009954FC"/>
    <w:rsid w:val="00995941"/>
    <w:rsid w:val="009960B3"/>
    <w:rsid w:val="0099612F"/>
    <w:rsid w:val="009963B3"/>
    <w:rsid w:val="009963DF"/>
    <w:rsid w:val="00996447"/>
    <w:rsid w:val="00996ACF"/>
    <w:rsid w:val="0099701F"/>
    <w:rsid w:val="009970E5"/>
    <w:rsid w:val="009970ED"/>
    <w:rsid w:val="00997838"/>
    <w:rsid w:val="00997A2E"/>
    <w:rsid w:val="00997ACB"/>
    <w:rsid w:val="009A0036"/>
    <w:rsid w:val="009A0096"/>
    <w:rsid w:val="009A01E1"/>
    <w:rsid w:val="009A0416"/>
    <w:rsid w:val="009A0475"/>
    <w:rsid w:val="009A051C"/>
    <w:rsid w:val="009A0958"/>
    <w:rsid w:val="009A0BEF"/>
    <w:rsid w:val="009A0C37"/>
    <w:rsid w:val="009A0CA2"/>
    <w:rsid w:val="009A107B"/>
    <w:rsid w:val="009A10A1"/>
    <w:rsid w:val="009A1286"/>
    <w:rsid w:val="009A1996"/>
    <w:rsid w:val="009A1B17"/>
    <w:rsid w:val="009A1B72"/>
    <w:rsid w:val="009A1E8D"/>
    <w:rsid w:val="009A22C6"/>
    <w:rsid w:val="009A26A5"/>
    <w:rsid w:val="009A279F"/>
    <w:rsid w:val="009A2C42"/>
    <w:rsid w:val="009A2D32"/>
    <w:rsid w:val="009A2FAF"/>
    <w:rsid w:val="009A35F2"/>
    <w:rsid w:val="009A38D7"/>
    <w:rsid w:val="009A3F04"/>
    <w:rsid w:val="009A3F6B"/>
    <w:rsid w:val="009A41BC"/>
    <w:rsid w:val="009A43A6"/>
    <w:rsid w:val="009A45AA"/>
    <w:rsid w:val="009A49CE"/>
    <w:rsid w:val="009A4C90"/>
    <w:rsid w:val="009A52FF"/>
    <w:rsid w:val="009A57A9"/>
    <w:rsid w:val="009A5CBD"/>
    <w:rsid w:val="009A5D8D"/>
    <w:rsid w:val="009A5ECD"/>
    <w:rsid w:val="009A5F9E"/>
    <w:rsid w:val="009A606F"/>
    <w:rsid w:val="009A61B8"/>
    <w:rsid w:val="009A639D"/>
    <w:rsid w:val="009A680C"/>
    <w:rsid w:val="009A68F8"/>
    <w:rsid w:val="009A6A29"/>
    <w:rsid w:val="009A6AFC"/>
    <w:rsid w:val="009A6B4E"/>
    <w:rsid w:val="009A6B7E"/>
    <w:rsid w:val="009A6E29"/>
    <w:rsid w:val="009A6E6B"/>
    <w:rsid w:val="009A737F"/>
    <w:rsid w:val="009A752A"/>
    <w:rsid w:val="009A7680"/>
    <w:rsid w:val="009A7832"/>
    <w:rsid w:val="009A7B80"/>
    <w:rsid w:val="009B05D6"/>
    <w:rsid w:val="009B0B63"/>
    <w:rsid w:val="009B0BEF"/>
    <w:rsid w:val="009B0EB5"/>
    <w:rsid w:val="009B139F"/>
    <w:rsid w:val="009B16E5"/>
    <w:rsid w:val="009B1782"/>
    <w:rsid w:val="009B1CA3"/>
    <w:rsid w:val="009B1CC3"/>
    <w:rsid w:val="009B1D18"/>
    <w:rsid w:val="009B1D49"/>
    <w:rsid w:val="009B2392"/>
    <w:rsid w:val="009B2643"/>
    <w:rsid w:val="009B2819"/>
    <w:rsid w:val="009B2973"/>
    <w:rsid w:val="009B2B2D"/>
    <w:rsid w:val="009B2C56"/>
    <w:rsid w:val="009B2E26"/>
    <w:rsid w:val="009B3302"/>
    <w:rsid w:val="009B341A"/>
    <w:rsid w:val="009B39C9"/>
    <w:rsid w:val="009B3A7F"/>
    <w:rsid w:val="009B4158"/>
    <w:rsid w:val="009B454C"/>
    <w:rsid w:val="009B45E1"/>
    <w:rsid w:val="009B47B1"/>
    <w:rsid w:val="009B4980"/>
    <w:rsid w:val="009B4AC5"/>
    <w:rsid w:val="009B4C63"/>
    <w:rsid w:val="009B4D77"/>
    <w:rsid w:val="009B4DB7"/>
    <w:rsid w:val="009B4E2A"/>
    <w:rsid w:val="009B4F7E"/>
    <w:rsid w:val="009B506D"/>
    <w:rsid w:val="009B5998"/>
    <w:rsid w:val="009B5D00"/>
    <w:rsid w:val="009B5D36"/>
    <w:rsid w:val="009B5D83"/>
    <w:rsid w:val="009B5E18"/>
    <w:rsid w:val="009B5F2F"/>
    <w:rsid w:val="009B5FA3"/>
    <w:rsid w:val="009B5FD6"/>
    <w:rsid w:val="009B6283"/>
    <w:rsid w:val="009B657C"/>
    <w:rsid w:val="009B664C"/>
    <w:rsid w:val="009B66FD"/>
    <w:rsid w:val="009B6783"/>
    <w:rsid w:val="009B6D8E"/>
    <w:rsid w:val="009B6FC3"/>
    <w:rsid w:val="009B7456"/>
    <w:rsid w:val="009B78CD"/>
    <w:rsid w:val="009B7C57"/>
    <w:rsid w:val="009B7E9D"/>
    <w:rsid w:val="009C03C2"/>
    <w:rsid w:val="009C0680"/>
    <w:rsid w:val="009C07C8"/>
    <w:rsid w:val="009C09CE"/>
    <w:rsid w:val="009C0CF1"/>
    <w:rsid w:val="009C1012"/>
    <w:rsid w:val="009C10B1"/>
    <w:rsid w:val="009C121E"/>
    <w:rsid w:val="009C1329"/>
    <w:rsid w:val="009C1506"/>
    <w:rsid w:val="009C15B8"/>
    <w:rsid w:val="009C1A4F"/>
    <w:rsid w:val="009C1AAE"/>
    <w:rsid w:val="009C1BCF"/>
    <w:rsid w:val="009C1ED1"/>
    <w:rsid w:val="009C21FC"/>
    <w:rsid w:val="009C2283"/>
    <w:rsid w:val="009C295D"/>
    <w:rsid w:val="009C2A13"/>
    <w:rsid w:val="009C2BB5"/>
    <w:rsid w:val="009C2E46"/>
    <w:rsid w:val="009C2FC8"/>
    <w:rsid w:val="009C3146"/>
    <w:rsid w:val="009C32D1"/>
    <w:rsid w:val="009C36DD"/>
    <w:rsid w:val="009C3773"/>
    <w:rsid w:val="009C3869"/>
    <w:rsid w:val="009C3992"/>
    <w:rsid w:val="009C3E9B"/>
    <w:rsid w:val="009C3F4A"/>
    <w:rsid w:val="009C4567"/>
    <w:rsid w:val="009C46E9"/>
    <w:rsid w:val="009C4728"/>
    <w:rsid w:val="009C518F"/>
    <w:rsid w:val="009C51A5"/>
    <w:rsid w:val="009C5229"/>
    <w:rsid w:val="009C55AD"/>
    <w:rsid w:val="009C56A8"/>
    <w:rsid w:val="009C5A3B"/>
    <w:rsid w:val="009C5F22"/>
    <w:rsid w:val="009C62F5"/>
    <w:rsid w:val="009C65B9"/>
    <w:rsid w:val="009C6657"/>
    <w:rsid w:val="009C67D6"/>
    <w:rsid w:val="009C6910"/>
    <w:rsid w:val="009C6ACF"/>
    <w:rsid w:val="009C6BBC"/>
    <w:rsid w:val="009C74D8"/>
    <w:rsid w:val="009C75E0"/>
    <w:rsid w:val="009C7702"/>
    <w:rsid w:val="009C7B41"/>
    <w:rsid w:val="009C7B77"/>
    <w:rsid w:val="009D0B9B"/>
    <w:rsid w:val="009D0F26"/>
    <w:rsid w:val="009D10A0"/>
    <w:rsid w:val="009D113A"/>
    <w:rsid w:val="009D12AE"/>
    <w:rsid w:val="009D1657"/>
    <w:rsid w:val="009D1694"/>
    <w:rsid w:val="009D18F3"/>
    <w:rsid w:val="009D1956"/>
    <w:rsid w:val="009D1CA2"/>
    <w:rsid w:val="009D2293"/>
    <w:rsid w:val="009D24DB"/>
    <w:rsid w:val="009D25C8"/>
    <w:rsid w:val="009D2631"/>
    <w:rsid w:val="009D29C6"/>
    <w:rsid w:val="009D2E94"/>
    <w:rsid w:val="009D3224"/>
    <w:rsid w:val="009D393C"/>
    <w:rsid w:val="009D3CC5"/>
    <w:rsid w:val="009D3F17"/>
    <w:rsid w:val="009D4490"/>
    <w:rsid w:val="009D44EE"/>
    <w:rsid w:val="009D4638"/>
    <w:rsid w:val="009D4656"/>
    <w:rsid w:val="009D4C9B"/>
    <w:rsid w:val="009D4E87"/>
    <w:rsid w:val="009D5C62"/>
    <w:rsid w:val="009D5FC2"/>
    <w:rsid w:val="009D612B"/>
    <w:rsid w:val="009D63A4"/>
    <w:rsid w:val="009D6525"/>
    <w:rsid w:val="009D654D"/>
    <w:rsid w:val="009D6555"/>
    <w:rsid w:val="009D6718"/>
    <w:rsid w:val="009D67FC"/>
    <w:rsid w:val="009D682B"/>
    <w:rsid w:val="009D6886"/>
    <w:rsid w:val="009D695D"/>
    <w:rsid w:val="009D6AC5"/>
    <w:rsid w:val="009D6F75"/>
    <w:rsid w:val="009D6FAA"/>
    <w:rsid w:val="009D702F"/>
    <w:rsid w:val="009D73E5"/>
    <w:rsid w:val="009D74BB"/>
    <w:rsid w:val="009D76F5"/>
    <w:rsid w:val="009D78ED"/>
    <w:rsid w:val="009D7BF8"/>
    <w:rsid w:val="009D7F98"/>
    <w:rsid w:val="009D7FB1"/>
    <w:rsid w:val="009E0351"/>
    <w:rsid w:val="009E0771"/>
    <w:rsid w:val="009E0FA3"/>
    <w:rsid w:val="009E1130"/>
    <w:rsid w:val="009E1487"/>
    <w:rsid w:val="009E17CC"/>
    <w:rsid w:val="009E1A14"/>
    <w:rsid w:val="009E1BDC"/>
    <w:rsid w:val="009E1DAF"/>
    <w:rsid w:val="009E1EA4"/>
    <w:rsid w:val="009E253F"/>
    <w:rsid w:val="009E297C"/>
    <w:rsid w:val="009E2B20"/>
    <w:rsid w:val="009E2EE2"/>
    <w:rsid w:val="009E31D6"/>
    <w:rsid w:val="009E33FE"/>
    <w:rsid w:val="009E3643"/>
    <w:rsid w:val="009E377F"/>
    <w:rsid w:val="009E3AAC"/>
    <w:rsid w:val="009E3CC3"/>
    <w:rsid w:val="009E3F31"/>
    <w:rsid w:val="009E4519"/>
    <w:rsid w:val="009E4666"/>
    <w:rsid w:val="009E49D3"/>
    <w:rsid w:val="009E4AAE"/>
    <w:rsid w:val="009E4B3A"/>
    <w:rsid w:val="009E4B93"/>
    <w:rsid w:val="009E4CE1"/>
    <w:rsid w:val="009E5216"/>
    <w:rsid w:val="009E5426"/>
    <w:rsid w:val="009E5A84"/>
    <w:rsid w:val="009E6205"/>
    <w:rsid w:val="009E6207"/>
    <w:rsid w:val="009E63F3"/>
    <w:rsid w:val="009E6547"/>
    <w:rsid w:val="009E6566"/>
    <w:rsid w:val="009E704A"/>
    <w:rsid w:val="009E72A6"/>
    <w:rsid w:val="009E7602"/>
    <w:rsid w:val="009E7AF2"/>
    <w:rsid w:val="009F03A2"/>
    <w:rsid w:val="009F055B"/>
    <w:rsid w:val="009F06DC"/>
    <w:rsid w:val="009F0C8D"/>
    <w:rsid w:val="009F0EA2"/>
    <w:rsid w:val="009F1350"/>
    <w:rsid w:val="009F1546"/>
    <w:rsid w:val="009F156A"/>
    <w:rsid w:val="009F1690"/>
    <w:rsid w:val="009F16A4"/>
    <w:rsid w:val="009F1804"/>
    <w:rsid w:val="009F1909"/>
    <w:rsid w:val="009F1BFF"/>
    <w:rsid w:val="009F1FDB"/>
    <w:rsid w:val="009F2176"/>
    <w:rsid w:val="009F26B8"/>
    <w:rsid w:val="009F28E9"/>
    <w:rsid w:val="009F31A7"/>
    <w:rsid w:val="009F376F"/>
    <w:rsid w:val="009F3A3A"/>
    <w:rsid w:val="009F3BE2"/>
    <w:rsid w:val="009F4380"/>
    <w:rsid w:val="009F4473"/>
    <w:rsid w:val="009F457B"/>
    <w:rsid w:val="009F5417"/>
    <w:rsid w:val="009F57E7"/>
    <w:rsid w:val="009F5876"/>
    <w:rsid w:val="009F5E5C"/>
    <w:rsid w:val="009F605A"/>
    <w:rsid w:val="009F6071"/>
    <w:rsid w:val="009F61D3"/>
    <w:rsid w:val="009F6464"/>
    <w:rsid w:val="009F6484"/>
    <w:rsid w:val="009F6E83"/>
    <w:rsid w:val="009F6F4B"/>
    <w:rsid w:val="009F6F71"/>
    <w:rsid w:val="009F714B"/>
    <w:rsid w:val="009F7613"/>
    <w:rsid w:val="009F77D0"/>
    <w:rsid w:val="009F791E"/>
    <w:rsid w:val="00A00231"/>
    <w:rsid w:val="00A00471"/>
    <w:rsid w:val="00A00742"/>
    <w:rsid w:val="00A0080D"/>
    <w:rsid w:val="00A01156"/>
    <w:rsid w:val="00A01287"/>
    <w:rsid w:val="00A015B6"/>
    <w:rsid w:val="00A01BFC"/>
    <w:rsid w:val="00A01F27"/>
    <w:rsid w:val="00A021A2"/>
    <w:rsid w:val="00A0246E"/>
    <w:rsid w:val="00A02666"/>
    <w:rsid w:val="00A02DD8"/>
    <w:rsid w:val="00A02F40"/>
    <w:rsid w:val="00A02F95"/>
    <w:rsid w:val="00A03260"/>
    <w:rsid w:val="00A0338B"/>
    <w:rsid w:val="00A0359C"/>
    <w:rsid w:val="00A03677"/>
    <w:rsid w:val="00A0387C"/>
    <w:rsid w:val="00A03CBD"/>
    <w:rsid w:val="00A03D84"/>
    <w:rsid w:val="00A03E0D"/>
    <w:rsid w:val="00A044FF"/>
    <w:rsid w:val="00A0491E"/>
    <w:rsid w:val="00A04BE6"/>
    <w:rsid w:val="00A04CBF"/>
    <w:rsid w:val="00A04FFE"/>
    <w:rsid w:val="00A052DC"/>
    <w:rsid w:val="00A052E0"/>
    <w:rsid w:val="00A057BE"/>
    <w:rsid w:val="00A057CE"/>
    <w:rsid w:val="00A05817"/>
    <w:rsid w:val="00A058C8"/>
    <w:rsid w:val="00A05969"/>
    <w:rsid w:val="00A05A23"/>
    <w:rsid w:val="00A05B00"/>
    <w:rsid w:val="00A0662D"/>
    <w:rsid w:val="00A068EE"/>
    <w:rsid w:val="00A06977"/>
    <w:rsid w:val="00A06AFB"/>
    <w:rsid w:val="00A06EB5"/>
    <w:rsid w:val="00A07048"/>
    <w:rsid w:val="00A0717C"/>
    <w:rsid w:val="00A073C6"/>
    <w:rsid w:val="00A07508"/>
    <w:rsid w:val="00A07790"/>
    <w:rsid w:val="00A07791"/>
    <w:rsid w:val="00A07832"/>
    <w:rsid w:val="00A07C3E"/>
    <w:rsid w:val="00A100FB"/>
    <w:rsid w:val="00A102B7"/>
    <w:rsid w:val="00A103EF"/>
    <w:rsid w:val="00A104B4"/>
    <w:rsid w:val="00A1050F"/>
    <w:rsid w:val="00A10528"/>
    <w:rsid w:val="00A1085F"/>
    <w:rsid w:val="00A10B6D"/>
    <w:rsid w:val="00A10BA1"/>
    <w:rsid w:val="00A10BDC"/>
    <w:rsid w:val="00A10D93"/>
    <w:rsid w:val="00A116EE"/>
    <w:rsid w:val="00A117F3"/>
    <w:rsid w:val="00A1185C"/>
    <w:rsid w:val="00A11C7F"/>
    <w:rsid w:val="00A11D51"/>
    <w:rsid w:val="00A11DAF"/>
    <w:rsid w:val="00A12481"/>
    <w:rsid w:val="00A12CE7"/>
    <w:rsid w:val="00A132F3"/>
    <w:rsid w:val="00A135BD"/>
    <w:rsid w:val="00A13E4D"/>
    <w:rsid w:val="00A14CBD"/>
    <w:rsid w:val="00A14E81"/>
    <w:rsid w:val="00A1526F"/>
    <w:rsid w:val="00A155BC"/>
    <w:rsid w:val="00A16101"/>
    <w:rsid w:val="00A166B8"/>
    <w:rsid w:val="00A16E5D"/>
    <w:rsid w:val="00A16F08"/>
    <w:rsid w:val="00A1718F"/>
    <w:rsid w:val="00A172DB"/>
    <w:rsid w:val="00A17354"/>
    <w:rsid w:val="00A17710"/>
    <w:rsid w:val="00A178D4"/>
    <w:rsid w:val="00A17A25"/>
    <w:rsid w:val="00A17C96"/>
    <w:rsid w:val="00A17D15"/>
    <w:rsid w:val="00A2048F"/>
    <w:rsid w:val="00A20496"/>
    <w:rsid w:val="00A204B4"/>
    <w:rsid w:val="00A20779"/>
    <w:rsid w:val="00A209B7"/>
    <w:rsid w:val="00A20CD4"/>
    <w:rsid w:val="00A20E1F"/>
    <w:rsid w:val="00A212C9"/>
    <w:rsid w:val="00A2144D"/>
    <w:rsid w:val="00A216A8"/>
    <w:rsid w:val="00A21C2C"/>
    <w:rsid w:val="00A21F3D"/>
    <w:rsid w:val="00A2208C"/>
    <w:rsid w:val="00A22173"/>
    <w:rsid w:val="00A222BD"/>
    <w:rsid w:val="00A22A41"/>
    <w:rsid w:val="00A22A87"/>
    <w:rsid w:val="00A22CF9"/>
    <w:rsid w:val="00A22DE1"/>
    <w:rsid w:val="00A2309E"/>
    <w:rsid w:val="00A23735"/>
    <w:rsid w:val="00A23E8D"/>
    <w:rsid w:val="00A23FA0"/>
    <w:rsid w:val="00A2411A"/>
    <w:rsid w:val="00A24510"/>
    <w:rsid w:val="00A248B0"/>
    <w:rsid w:val="00A24C7A"/>
    <w:rsid w:val="00A24D14"/>
    <w:rsid w:val="00A24EAE"/>
    <w:rsid w:val="00A2500A"/>
    <w:rsid w:val="00A251AA"/>
    <w:rsid w:val="00A253AF"/>
    <w:rsid w:val="00A25662"/>
    <w:rsid w:val="00A257D7"/>
    <w:rsid w:val="00A25A01"/>
    <w:rsid w:val="00A25B81"/>
    <w:rsid w:val="00A26460"/>
    <w:rsid w:val="00A2657C"/>
    <w:rsid w:val="00A267C4"/>
    <w:rsid w:val="00A268BB"/>
    <w:rsid w:val="00A26A5F"/>
    <w:rsid w:val="00A26BB5"/>
    <w:rsid w:val="00A26D17"/>
    <w:rsid w:val="00A26FE0"/>
    <w:rsid w:val="00A27228"/>
    <w:rsid w:val="00A2768F"/>
    <w:rsid w:val="00A27990"/>
    <w:rsid w:val="00A279EC"/>
    <w:rsid w:val="00A27FF6"/>
    <w:rsid w:val="00A300F9"/>
    <w:rsid w:val="00A304CD"/>
    <w:rsid w:val="00A30C43"/>
    <w:rsid w:val="00A30C68"/>
    <w:rsid w:val="00A31076"/>
    <w:rsid w:val="00A31098"/>
    <w:rsid w:val="00A3130E"/>
    <w:rsid w:val="00A31558"/>
    <w:rsid w:val="00A31578"/>
    <w:rsid w:val="00A31847"/>
    <w:rsid w:val="00A31B88"/>
    <w:rsid w:val="00A31CA0"/>
    <w:rsid w:val="00A31E12"/>
    <w:rsid w:val="00A32076"/>
    <w:rsid w:val="00A320ED"/>
    <w:rsid w:val="00A320F4"/>
    <w:rsid w:val="00A32123"/>
    <w:rsid w:val="00A32B4E"/>
    <w:rsid w:val="00A32EDA"/>
    <w:rsid w:val="00A33279"/>
    <w:rsid w:val="00A33BBC"/>
    <w:rsid w:val="00A33F28"/>
    <w:rsid w:val="00A34057"/>
    <w:rsid w:val="00A340A5"/>
    <w:rsid w:val="00A3445A"/>
    <w:rsid w:val="00A34620"/>
    <w:rsid w:val="00A34801"/>
    <w:rsid w:val="00A34A39"/>
    <w:rsid w:val="00A34EC4"/>
    <w:rsid w:val="00A34F8C"/>
    <w:rsid w:val="00A3519E"/>
    <w:rsid w:val="00A35205"/>
    <w:rsid w:val="00A352C8"/>
    <w:rsid w:val="00A35733"/>
    <w:rsid w:val="00A358BC"/>
    <w:rsid w:val="00A35A0A"/>
    <w:rsid w:val="00A35AA9"/>
    <w:rsid w:val="00A35B82"/>
    <w:rsid w:val="00A36079"/>
    <w:rsid w:val="00A36104"/>
    <w:rsid w:val="00A36147"/>
    <w:rsid w:val="00A363BB"/>
    <w:rsid w:val="00A367A3"/>
    <w:rsid w:val="00A3681C"/>
    <w:rsid w:val="00A36875"/>
    <w:rsid w:val="00A36D7C"/>
    <w:rsid w:val="00A36FE1"/>
    <w:rsid w:val="00A370DA"/>
    <w:rsid w:val="00A37173"/>
    <w:rsid w:val="00A3738C"/>
    <w:rsid w:val="00A379B6"/>
    <w:rsid w:val="00A37D02"/>
    <w:rsid w:val="00A4003A"/>
    <w:rsid w:val="00A40165"/>
    <w:rsid w:val="00A40316"/>
    <w:rsid w:val="00A407CF"/>
    <w:rsid w:val="00A40806"/>
    <w:rsid w:val="00A408C4"/>
    <w:rsid w:val="00A40ACA"/>
    <w:rsid w:val="00A40B5B"/>
    <w:rsid w:val="00A40D31"/>
    <w:rsid w:val="00A40D97"/>
    <w:rsid w:val="00A415FA"/>
    <w:rsid w:val="00A41709"/>
    <w:rsid w:val="00A41C63"/>
    <w:rsid w:val="00A41DA2"/>
    <w:rsid w:val="00A41DE6"/>
    <w:rsid w:val="00A420EE"/>
    <w:rsid w:val="00A4241C"/>
    <w:rsid w:val="00A4250B"/>
    <w:rsid w:val="00A4255D"/>
    <w:rsid w:val="00A42A1D"/>
    <w:rsid w:val="00A42BD4"/>
    <w:rsid w:val="00A42BD8"/>
    <w:rsid w:val="00A42C22"/>
    <w:rsid w:val="00A42E74"/>
    <w:rsid w:val="00A43392"/>
    <w:rsid w:val="00A4352C"/>
    <w:rsid w:val="00A439D8"/>
    <w:rsid w:val="00A43D92"/>
    <w:rsid w:val="00A441F4"/>
    <w:rsid w:val="00A443AE"/>
    <w:rsid w:val="00A4453E"/>
    <w:rsid w:val="00A44894"/>
    <w:rsid w:val="00A4490C"/>
    <w:rsid w:val="00A44A4C"/>
    <w:rsid w:val="00A44A95"/>
    <w:rsid w:val="00A44C7F"/>
    <w:rsid w:val="00A44EC1"/>
    <w:rsid w:val="00A4518C"/>
    <w:rsid w:val="00A462CB"/>
    <w:rsid w:val="00A463EB"/>
    <w:rsid w:val="00A46476"/>
    <w:rsid w:val="00A46D07"/>
    <w:rsid w:val="00A46EC9"/>
    <w:rsid w:val="00A476A2"/>
    <w:rsid w:val="00A47730"/>
    <w:rsid w:val="00A47754"/>
    <w:rsid w:val="00A479AC"/>
    <w:rsid w:val="00A47BA5"/>
    <w:rsid w:val="00A47EEC"/>
    <w:rsid w:val="00A504D4"/>
    <w:rsid w:val="00A50580"/>
    <w:rsid w:val="00A505E5"/>
    <w:rsid w:val="00A507E2"/>
    <w:rsid w:val="00A50E9F"/>
    <w:rsid w:val="00A50F82"/>
    <w:rsid w:val="00A5154E"/>
    <w:rsid w:val="00A516AB"/>
    <w:rsid w:val="00A51B22"/>
    <w:rsid w:val="00A51D8D"/>
    <w:rsid w:val="00A51FDA"/>
    <w:rsid w:val="00A52AEE"/>
    <w:rsid w:val="00A52D34"/>
    <w:rsid w:val="00A5316D"/>
    <w:rsid w:val="00A53515"/>
    <w:rsid w:val="00A53751"/>
    <w:rsid w:val="00A537F3"/>
    <w:rsid w:val="00A53E5C"/>
    <w:rsid w:val="00A53EAD"/>
    <w:rsid w:val="00A54094"/>
    <w:rsid w:val="00A54105"/>
    <w:rsid w:val="00A5421A"/>
    <w:rsid w:val="00A5446D"/>
    <w:rsid w:val="00A547E8"/>
    <w:rsid w:val="00A54909"/>
    <w:rsid w:val="00A5498A"/>
    <w:rsid w:val="00A54A65"/>
    <w:rsid w:val="00A54C10"/>
    <w:rsid w:val="00A550F7"/>
    <w:rsid w:val="00A55A4B"/>
    <w:rsid w:val="00A55D0F"/>
    <w:rsid w:val="00A56058"/>
    <w:rsid w:val="00A5609B"/>
    <w:rsid w:val="00A562A4"/>
    <w:rsid w:val="00A56321"/>
    <w:rsid w:val="00A563D3"/>
    <w:rsid w:val="00A5645B"/>
    <w:rsid w:val="00A567DE"/>
    <w:rsid w:val="00A56A1C"/>
    <w:rsid w:val="00A56B30"/>
    <w:rsid w:val="00A56C9A"/>
    <w:rsid w:val="00A56D2F"/>
    <w:rsid w:val="00A56E0E"/>
    <w:rsid w:val="00A572BA"/>
    <w:rsid w:val="00A576D6"/>
    <w:rsid w:val="00A57779"/>
    <w:rsid w:val="00A57CA2"/>
    <w:rsid w:val="00A57EE4"/>
    <w:rsid w:val="00A600E5"/>
    <w:rsid w:val="00A60166"/>
    <w:rsid w:val="00A602B3"/>
    <w:rsid w:val="00A6046D"/>
    <w:rsid w:val="00A606C7"/>
    <w:rsid w:val="00A60AB2"/>
    <w:rsid w:val="00A60BE9"/>
    <w:rsid w:val="00A62044"/>
    <w:rsid w:val="00A62163"/>
    <w:rsid w:val="00A62167"/>
    <w:rsid w:val="00A621C8"/>
    <w:rsid w:val="00A62763"/>
    <w:rsid w:val="00A62E45"/>
    <w:rsid w:val="00A63137"/>
    <w:rsid w:val="00A634C6"/>
    <w:rsid w:val="00A634FD"/>
    <w:rsid w:val="00A638F3"/>
    <w:rsid w:val="00A63BC6"/>
    <w:rsid w:val="00A63C1F"/>
    <w:rsid w:val="00A63F35"/>
    <w:rsid w:val="00A6437F"/>
    <w:rsid w:val="00A64462"/>
    <w:rsid w:val="00A649D1"/>
    <w:rsid w:val="00A64B99"/>
    <w:rsid w:val="00A64BCA"/>
    <w:rsid w:val="00A653D0"/>
    <w:rsid w:val="00A65AF0"/>
    <w:rsid w:val="00A65D6D"/>
    <w:rsid w:val="00A66189"/>
    <w:rsid w:val="00A662CF"/>
    <w:rsid w:val="00A665DE"/>
    <w:rsid w:val="00A66602"/>
    <w:rsid w:val="00A668BF"/>
    <w:rsid w:val="00A66A51"/>
    <w:rsid w:val="00A66A9D"/>
    <w:rsid w:val="00A66DCD"/>
    <w:rsid w:val="00A66F32"/>
    <w:rsid w:val="00A67461"/>
    <w:rsid w:val="00A67544"/>
    <w:rsid w:val="00A67AE5"/>
    <w:rsid w:val="00A67F77"/>
    <w:rsid w:val="00A70388"/>
    <w:rsid w:val="00A704DF"/>
    <w:rsid w:val="00A7058E"/>
    <w:rsid w:val="00A70615"/>
    <w:rsid w:val="00A7075C"/>
    <w:rsid w:val="00A707F4"/>
    <w:rsid w:val="00A70878"/>
    <w:rsid w:val="00A70CA5"/>
    <w:rsid w:val="00A70CE9"/>
    <w:rsid w:val="00A70EBE"/>
    <w:rsid w:val="00A710A9"/>
    <w:rsid w:val="00A715AE"/>
    <w:rsid w:val="00A717C4"/>
    <w:rsid w:val="00A71AC7"/>
    <w:rsid w:val="00A71EFB"/>
    <w:rsid w:val="00A71F17"/>
    <w:rsid w:val="00A72009"/>
    <w:rsid w:val="00A723A7"/>
    <w:rsid w:val="00A723C4"/>
    <w:rsid w:val="00A724C6"/>
    <w:rsid w:val="00A72BC1"/>
    <w:rsid w:val="00A72F53"/>
    <w:rsid w:val="00A734DC"/>
    <w:rsid w:val="00A7361D"/>
    <w:rsid w:val="00A73D55"/>
    <w:rsid w:val="00A741E2"/>
    <w:rsid w:val="00A747B2"/>
    <w:rsid w:val="00A74A42"/>
    <w:rsid w:val="00A74DFF"/>
    <w:rsid w:val="00A74ED3"/>
    <w:rsid w:val="00A75071"/>
    <w:rsid w:val="00A75217"/>
    <w:rsid w:val="00A758F1"/>
    <w:rsid w:val="00A75B10"/>
    <w:rsid w:val="00A765B9"/>
    <w:rsid w:val="00A76781"/>
    <w:rsid w:val="00A76A5F"/>
    <w:rsid w:val="00A76BC7"/>
    <w:rsid w:val="00A774C7"/>
    <w:rsid w:val="00A776A3"/>
    <w:rsid w:val="00A776BE"/>
    <w:rsid w:val="00A7778E"/>
    <w:rsid w:val="00A77C02"/>
    <w:rsid w:val="00A8077A"/>
    <w:rsid w:val="00A80ABF"/>
    <w:rsid w:val="00A80F09"/>
    <w:rsid w:val="00A8125E"/>
    <w:rsid w:val="00A81846"/>
    <w:rsid w:val="00A81BA7"/>
    <w:rsid w:val="00A81D6D"/>
    <w:rsid w:val="00A81F16"/>
    <w:rsid w:val="00A82350"/>
    <w:rsid w:val="00A82511"/>
    <w:rsid w:val="00A8277B"/>
    <w:rsid w:val="00A82A4B"/>
    <w:rsid w:val="00A83131"/>
    <w:rsid w:val="00A83664"/>
    <w:rsid w:val="00A837AE"/>
    <w:rsid w:val="00A8389E"/>
    <w:rsid w:val="00A83CF5"/>
    <w:rsid w:val="00A83D63"/>
    <w:rsid w:val="00A83E18"/>
    <w:rsid w:val="00A841A5"/>
    <w:rsid w:val="00A8430E"/>
    <w:rsid w:val="00A84A21"/>
    <w:rsid w:val="00A84CA2"/>
    <w:rsid w:val="00A84E02"/>
    <w:rsid w:val="00A84F73"/>
    <w:rsid w:val="00A84FA3"/>
    <w:rsid w:val="00A8554A"/>
    <w:rsid w:val="00A85B89"/>
    <w:rsid w:val="00A85ED1"/>
    <w:rsid w:val="00A86057"/>
    <w:rsid w:val="00A8623B"/>
    <w:rsid w:val="00A866B7"/>
    <w:rsid w:val="00A867FB"/>
    <w:rsid w:val="00A86894"/>
    <w:rsid w:val="00A86A40"/>
    <w:rsid w:val="00A86B84"/>
    <w:rsid w:val="00A86F80"/>
    <w:rsid w:val="00A87184"/>
    <w:rsid w:val="00A8761A"/>
    <w:rsid w:val="00A87676"/>
    <w:rsid w:val="00A877BA"/>
    <w:rsid w:val="00A87997"/>
    <w:rsid w:val="00A87A12"/>
    <w:rsid w:val="00A87CC7"/>
    <w:rsid w:val="00A87FD0"/>
    <w:rsid w:val="00A9008F"/>
    <w:rsid w:val="00A9027B"/>
    <w:rsid w:val="00A902BE"/>
    <w:rsid w:val="00A90351"/>
    <w:rsid w:val="00A90B9E"/>
    <w:rsid w:val="00A91050"/>
    <w:rsid w:val="00A910A4"/>
    <w:rsid w:val="00A91843"/>
    <w:rsid w:val="00A91850"/>
    <w:rsid w:val="00A918AC"/>
    <w:rsid w:val="00A91928"/>
    <w:rsid w:val="00A91A5A"/>
    <w:rsid w:val="00A91BA9"/>
    <w:rsid w:val="00A91C50"/>
    <w:rsid w:val="00A91E5B"/>
    <w:rsid w:val="00A92212"/>
    <w:rsid w:val="00A923A7"/>
    <w:rsid w:val="00A923AA"/>
    <w:rsid w:val="00A92574"/>
    <w:rsid w:val="00A92CED"/>
    <w:rsid w:val="00A92F3C"/>
    <w:rsid w:val="00A93057"/>
    <w:rsid w:val="00A932B5"/>
    <w:rsid w:val="00A9340C"/>
    <w:rsid w:val="00A93665"/>
    <w:rsid w:val="00A93AAA"/>
    <w:rsid w:val="00A93C88"/>
    <w:rsid w:val="00A93DBB"/>
    <w:rsid w:val="00A93ED3"/>
    <w:rsid w:val="00A942F2"/>
    <w:rsid w:val="00A94B0A"/>
    <w:rsid w:val="00A94D23"/>
    <w:rsid w:val="00A94E19"/>
    <w:rsid w:val="00A950F9"/>
    <w:rsid w:val="00A952A8"/>
    <w:rsid w:val="00A9530E"/>
    <w:rsid w:val="00A95473"/>
    <w:rsid w:val="00A956FB"/>
    <w:rsid w:val="00A95A45"/>
    <w:rsid w:val="00A96151"/>
    <w:rsid w:val="00A962D4"/>
    <w:rsid w:val="00A9636A"/>
    <w:rsid w:val="00A9638F"/>
    <w:rsid w:val="00A964F5"/>
    <w:rsid w:val="00A969E6"/>
    <w:rsid w:val="00A96E35"/>
    <w:rsid w:val="00A96E64"/>
    <w:rsid w:val="00A96F2C"/>
    <w:rsid w:val="00A96FF3"/>
    <w:rsid w:val="00A974CD"/>
    <w:rsid w:val="00A97723"/>
    <w:rsid w:val="00A9787D"/>
    <w:rsid w:val="00A97B3C"/>
    <w:rsid w:val="00A97BC5"/>
    <w:rsid w:val="00A97D75"/>
    <w:rsid w:val="00AA02F7"/>
    <w:rsid w:val="00AA07F5"/>
    <w:rsid w:val="00AA0EB1"/>
    <w:rsid w:val="00AA10BC"/>
    <w:rsid w:val="00AA1388"/>
    <w:rsid w:val="00AA1625"/>
    <w:rsid w:val="00AA1BB2"/>
    <w:rsid w:val="00AA1D50"/>
    <w:rsid w:val="00AA222E"/>
    <w:rsid w:val="00AA2309"/>
    <w:rsid w:val="00AA23A4"/>
    <w:rsid w:val="00AA2515"/>
    <w:rsid w:val="00AA2D7E"/>
    <w:rsid w:val="00AA304E"/>
    <w:rsid w:val="00AA309F"/>
    <w:rsid w:val="00AA3149"/>
    <w:rsid w:val="00AA31C5"/>
    <w:rsid w:val="00AA32DE"/>
    <w:rsid w:val="00AA3350"/>
    <w:rsid w:val="00AA3796"/>
    <w:rsid w:val="00AA394F"/>
    <w:rsid w:val="00AA3BFF"/>
    <w:rsid w:val="00AA3D3C"/>
    <w:rsid w:val="00AA429D"/>
    <w:rsid w:val="00AA469B"/>
    <w:rsid w:val="00AA4A25"/>
    <w:rsid w:val="00AA4AC5"/>
    <w:rsid w:val="00AA4B67"/>
    <w:rsid w:val="00AA4D05"/>
    <w:rsid w:val="00AA4D85"/>
    <w:rsid w:val="00AA4DCB"/>
    <w:rsid w:val="00AA4FAE"/>
    <w:rsid w:val="00AA50A2"/>
    <w:rsid w:val="00AA5534"/>
    <w:rsid w:val="00AA5535"/>
    <w:rsid w:val="00AA55B0"/>
    <w:rsid w:val="00AA56D8"/>
    <w:rsid w:val="00AA58AB"/>
    <w:rsid w:val="00AA59D9"/>
    <w:rsid w:val="00AA5A0E"/>
    <w:rsid w:val="00AA5AB3"/>
    <w:rsid w:val="00AA5B37"/>
    <w:rsid w:val="00AA5BB9"/>
    <w:rsid w:val="00AA5C87"/>
    <w:rsid w:val="00AA61E2"/>
    <w:rsid w:val="00AA66B4"/>
    <w:rsid w:val="00AA6885"/>
    <w:rsid w:val="00AA6B35"/>
    <w:rsid w:val="00AA6E1D"/>
    <w:rsid w:val="00AA6E63"/>
    <w:rsid w:val="00AA6F81"/>
    <w:rsid w:val="00AA70ED"/>
    <w:rsid w:val="00AA76C2"/>
    <w:rsid w:val="00AA7743"/>
    <w:rsid w:val="00AA778F"/>
    <w:rsid w:val="00AA788C"/>
    <w:rsid w:val="00AA7944"/>
    <w:rsid w:val="00AA7AF3"/>
    <w:rsid w:val="00AB005F"/>
    <w:rsid w:val="00AB05FE"/>
    <w:rsid w:val="00AB1219"/>
    <w:rsid w:val="00AB12B0"/>
    <w:rsid w:val="00AB1551"/>
    <w:rsid w:val="00AB15BB"/>
    <w:rsid w:val="00AB164E"/>
    <w:rsid w:val="00AB1A90"/>
    <w:rsid w:val="00AB24ED"/>
    <w:rsid w:val="00AB2904"/>
    <w:rsid w:val="00AB2B53"/>
    <w:rsid w:val="00AB2D79"/>
    <w:rsid w:val="00AB2E48"/>
    <w:rsid w:val="00AB2FEA"/>
    <w:rsid w:val="00AB3170"/>
    <w:rsid w:val="00AB3232"/>
    <w:rsid w:val="00AB3425"/>
    <w:rsid w:val="00AB3A95"/>
    <w:rsid w:val="00AB3CA5"/>
    <w:rsid w:val="00AB3D09"/>
    <w:rsid w:val="00AB4047"/>
    <w:rsid w:val="00AB4182"/>
    <w:rsid w:val="00AB5478"/>
    <w:rsid w:val="00AB5510"/>
    <w:rsid w:val="00AB55CA"/>
    <w:rsid w:val="00AB56BC"/>
    <w:rsid w:val="00AB594F"/>
    <w:rsid w:val="00AB5AAF"/>
    <w:rsid w:val="00AB5ABE"/>
    <w:rsid w:val="00AB5AD0"/>
    <w:rsid w:val="00AB5B5A"/>
    <w:rsid w:val="00AB5CF9"/>
    <w:rsid w:val="00AB5D41"/>
    <w:rsid w:val="00AB5F1D"/>
    <w:rsid w:val="00AB635A"/>
    <w:rsid w:val="00AB6619"/>
    <w:rsid w:val="00AB66F3"/>
    <w:rsid w:val="00AB6756"/>
    <w:rsid w:val="00AB68BB"/>
    <w:rsid w:val="00AB68C5"/>
    <w:rsid w:val="00AB6F54"/>
    <w:rsid w:val="00AB7574"/>
    <w:rsid w:val="00AB78B2"/>
    <w:rsid w:val="00AB7EBA"/>
    <w:rsid w:val="00AC093D"/>
    <w:rsid w:val="00AC0AD9"/>
    <w:rsid w:val="00AC0E98"/>
    <w:rsid w:val="00AC108E"/>
    <w:rsid w:val="00AC111C"/>
    <w:rsid w:val="00AC118E"/>
    <w:rsid w:val="00AC11F5"/>
    <w:rsid w:val="00AC16AE"/>
    <w:rsid w:val="00AC1890"/>
    <w:rsid w:val="00AC1CB2"/>
    <w:rsid w:val="00AC1D9C"/>
    <w:rsid w:val="00AC1F68"/>
    <w:rsid w:val="00AC2055"/>
    <w:rsid w:val="00AC27AD"/>
    <w:rsid w:val="00AC2E62"/>
    <w:rsid w:val="00AC3198"/>
    <w:rsid w:val="00AC3402"/>
    <w:rsid w:val="00AC3532"/>
    <w:rsid w:val="00AC3805"/>
    <w:rsid w:val="00AC389C"/>
    <w:rsid w:val="00AC3C7C"/>
    <w:rsid w:val="00AC3F76"/>
    <w:rsid w:val="00AC40A8"/>
    <w:rsid w:val="00AC4475"/>
    <w:rsid w:val="00AC4677"/>
    <w:rsid w:val="00AC4705"/>
    <w:rsid w:val="00AC4A18"/>
    <w:rsid w:val="00AC4ED4"/>
    <w:rsid w:val="00AC5600"/>
    <w:rsid w:val="00AC5614"/>
    <w:rsid w:val="00AC5A27"/>
    <w:rsid w:val="00AC5ED6"/>
    <w:rsid w:val="00AC5FC2"/>
    <w:rsid w:val="00AC68BD"/>
    <w:rsid w:val="00AC69D4"/>
    <w:rsid w:val="00AC6CC8"/>
    <w:rsid w:val="00AC6CDF"/>
    <w:rsid w:val="00AC6F63"/>
    <w:rsid w:val="00AC745E"/>
    <w:rsid w:val="00AC7863"/>
    <w:rsid w:val="00AC79E2"/>
    <w:rsid w:val="00AC7C85"/>
    <w:rsid w:val="00AC7D80"/>
    <w:rsid w:val="00AC7D8B"/>
    <w:rsid w:val="00AD00CC"/>
    <w:rsid w:val="00AD06D0"/>
    <w:rsid w:val="00AD08CA"/>
    <w:rsid w:val="00AD08EB"/>
    <w:rsid w:val="00AD0B09"/>
    <w:rsid w:val="00AD0E02"/>
    <w:rsid w:val="00AD0E90"/>
    <w:rsid w:val="00AD11CC"/>
    <w:rsid w:val="00AD1452"/>
    <w:rsid w:val="00AD1574"/>
    <w:rsid w:val="00AD1896"/>
    <w:rsid w:val="00AD18DA"/>
    <w:rsid w:val="00AD1B78"/>
    <w:rsid w:val="00AD1B8B"/>
    <w:rsid w:val="00AD2111"/>
    <w:rsid w:val="00AD22E4"/>
    <w:rsid w:val="00AD2FD7"/>
    <w:rsid w:val="00AD3360"/>
    <w:rsid w:val="00AD33F4"/>
    <w:rsid w:val="00AD34CE"/>
    <w:rsid w:val="00AD3B92"/>
    <w:rsid w:val="00AD3C70"/>
    <w:rsid w:val="00AD3E45"/>
    <w:rsid w:val="00AD3F2A"/>
    <w:rsid w:val="00AD4132"/>
    <w:rsid w:val="00AD41BC"/>
    <w:rsid w:val="00AD41CA"/>
    <w:rsid w:val="00AD4369"/>
    <w:rsid w:val="00AD4540"/>
    <w:rsid w:val="00AD482F"/>
    <w:rsid w:val="00AD4D2B"/>
    <w:rsid w:val="00AD4D38"/>
    <w:rsid w:val="00AD4DC2"/>
    <w:rsid w:val="00AD54F8"/>
    <w:rsid w:val="00AD55FD"/>
    <w:rsid w:val="00AD56A4"/>
    <w:rsid w:val="00AD5758"/>
    <w:rsid w:val="00AD5B57"/>
    <w:rsid w:val="00AD5D3A"/>
    <w:rsid w:val="00AD5DD8"/>
    <w:rsid w:val="00AD5F92"/>
    <w:rsid w:val="00AD6055"/>
    <w:rsid w:val="00AD6618"/>
    <w:rsid w:val="00AD6A6D"/>
    <w:rsid w:val="00AD6E74"/>
    <w:rsid w:val="00AD7101"/>
    <w:rsid w:val="00AD71E7"/>
    <w:rsid w:val="00AD76B7"/>
    <w:rsid w:val="00AD78AB"/>
    <w:rsid w:val="00AE001E"/>
    <w:rsid w:val="00AE040E"/>
    <w:rsid w:val="00AE041A"/>
    <w:rsid w:val="00AE0532"/>
    <w:rsid w:val="00AE083E"/>
    <w:rsid w:val="00AE087D"/>
    <w:rsid w:val="00AE0B03"/>
    <w:rsid w:val="00AE0B49"/>
    <w:rsid w:val="00AE0B97"/>
    <w:rsid w:val="00AE0D52"/>
    <w:rsid w:val="00AE13DD"/>
    <w:rsid w:val="00AE1795"/>
    <w:rsid w:val="00AE1B00"/>
    <w:rsid w:val="00AE1CA8"/>
    <w:rsid w:val="00AE1CBC"/>
    <w:rsid w:val="00AE2031"/>
    <w:rsid w:val="00AE2102"/>
    <w:rsid w:val="00AE2705"/>
    <w:rsid w:val="00AE27A7"/>
    <w:rsid w:val="00AE2B5E"/>
    <w:rsid w:val="00AE2C0E"/>
    <w:rsid w:val="00AE2EC2"/>
    <w:rsid w:val="00AE31B9"/>
    <w:rsid w:val="00AE3290"/>
    <w:rsid w:val="00AE3681"/>
    <w:rsid w:val="00AE3CA8"/>
    <w:rsid w:val="00AE3EBE"/>
    <w:rsid w:val="00AE43CA"/>
    <w:rsid w:val="00AE4478"/>
    <w:rsid w:val="00AE44D5"/>
    <w:rsid w:val="00AE4809"/>
    <w:rsid w:val="00AE4888"/>
    <w:rsid w:val="00AE4965"/>
    <w:rsid w:val="00AE4BA5"/>
    <w:rsid w:val="00AE4BF8"/>
    <w:rsid w:val="00AE4D70"/>
    <w:rsid w:val="00AE4DEE"/>
    <w:rsid w:val="00AE4EA0"/>
    <w:rsid w:val="00AE5772"/>
    <w:rsid w:val="00AE5BA1"/>
    <w:rsid w:val="00AE5C24"/>
    <w:rsid w:val="00AE641D"/>
    <w:rsid w:val="00AE6446"/>
    <w:rsid w:val="00AE661A"/>
    <w:rsid w:val="00AE670E"/>
    <w:rsid w:val="00AE67D2"/>
    <w:rsid w:val="00AE684F"/>
    <w:rsid w:val="00AE68EF"/>
    <w:rsid w:val="00AE6939"/>
    <w:rsid w:val="00AE6B40"/>
    <w:rsid w:val="00AE6B84"/>
    <w:rsid w:val="00AE74BA"/>
    <w:rsid w:val="00AE7764"/>
    <w:rsid w:val="00AE782E"/>
    <w:rsid w:val="00AE7A34"/>
    <w:rsid w:val="00AE7C18"/>
    <w:rsid w:val="00AE7D96"/>
    <w:rsid w:val="00AE7F7E"/>
    <w:rsid w:val="00AF014E"/>
    <w:rsid w:val="00AF0364"/>
    <w:rsid w:val="00AF03E6"/>
    <w:rsid w:val="00AF03F2"/>
    <w:rsid w:val="00AF05AA"/>
    <w:rsid w:val="00AF06D0"/>
    <w:rsid w:val="00AF0A37"/>
    <w:rsid w:val="00AF0B69"/>
    <w:rsid w:val="00AF0CCF"/>
    <w:rsid w:val="00AF0EA8"/>
    <w:rsid w:val="00AF14FB"/>
    <w:rsid w:val="00AF1500"/>
    <w:rsid w:val="00AF1674"/>
    <w:rsid w:val="00AF17DD"/>
    <w:rsid w:val="00AF1993"/>
    <w:rsid w:val="00AF1A02"/>
    <w:rsid w:val="00AF1A5B"/>
    <w:rsid w:val="00AF1E59"/>
    <w:rsid w:val="00AF1E7D"/>
    <w:rsid w:val="00AF1E9D"/>
    <w:rsid w:val="00AF1EED"/>
    <w:rsid w:val="00AF21A2"/>
    <w:rsid w:val="00AF2638"/>
    <w:rsid w:val="00AF2779"/>
    <w:rsid w:val="00AF2F65"/>
    <w:rsid w:val="00AF2FA8"/>
    <w:rsid w:val="00AF3155"/>
    <w:rsid w:val="00AF35D1"/>
    <w:rsid w:val="00AF36AE"/>
    <w:rsid w:val="00AF3B4C"/>
    <w:rsid w:val="00AF3CCA"/>
    <w:rsid w:val="00AF3D9D"/>
    <w:rsid w:val="00AF3D9E"/>
    <w:rsid w:val="00AF3E9A"/>
    <w:rsid w:val="00AF429F"/>
    <w:rsid w:val="00AF4980"/>
    <w:rsid w:val="00AF4C3A"/>
    <w:rsid w:val="00AF503A"/>
    <w:rsid w:val="00AF5288"/>
    <w:rsid w:val="00AF5FDB"/>
    <w:rsid w:val="00AF615F"/>
    <w:rsid w:val="00AF65B7"/>
    <w:rsid w:val="00AF6B30"/>
    <w:rsid w:val="00AF6BD8"/>
    <w:rsid w:val="00AF6CC4"/>
    <w:rsid w:val="00AF72B5"/>
    <w:rsid w:val="00AF7341"/>
    <w:rsid w:val="00AF74CC"/>
    <w:rsid w:val="00AF7678"/>
    <w:rsid w:val="00AF7DA8"/>
    <w:rsid w:val="00AF7F7C"/>
    <w:rsid w:val="00B00172"/>
    <w:rsid w:val="00B0037C"/>
    <w:rsid w:val="00B00642"/>
    <w:rsid w:val="00B00AF4"/>
    <w:rsid w:val="00B00B40"/>
    <w:rsid w:val="00B00B88"/>
    <w:rsid w:val="00B00D24"/>
    <w:rsid w:val="00B00DC8"/>
    <w:rsid w:val="00B01187"/>
    <w:rsid w:val="00B01190"/>
    <w:rsid w:val="00B01243"/>
    <w:rsid w:val="00B0143C"/>
    <w:rsid w:val="00B0167F"/>
    <w:rsid w:val="00B0202B"/>
    <w:rsid w:val="00B02506"/>
    <w:rsid w:val="00B0264E"/>
    <w:rsid w:val="00B027CD"/>
    <w:rsid w:val="00B02958"/>
    <w:rsid w:val="00B02B72"/>
    <w:rsid w:val="00B02C40"/>
    <w:rsid w:val="00B02DF4"/>
    <w:rsid w:val="00B03115"/>
    <w:rsid w:val="00B038F6"/>
    <w:rsid w:val="00B03931"/>
    <w:rsid w:val="00B03994"/>
    <w:rsid w:val="00B03C16"/>
    <w:rsid w:val="00B03F46"/>
    <w:rsid w:val="00B0415A"/>
    <w:rsid w:val="00B044B8"/>
    <w:rsid w:val="00B04DC1"/>
    <w:rsid w:val="00B051E1"/>
    <w:rsid w:val="00B0576D"/>
    <w:rsid w:val="00B063E9"/>
    <w:rsid w:val="00B06500"/>
    <w:rsid w:val="00B067AD"/>
    <w:rsid w:val="00B068F8"/>
    <w:rsid w:val="00B069D7"/>
    <w:rsid w:val="00B07076"/>
    <w:rsid w:val="00B070C4"/>
    <w:rsid w:val="00B07356"/>
    <w:rsid w:val="00B07934"/>
    <w:rsid w:val="00B079FC"/>
    <w:rsid w:val="00B07C18"/>
    <w:rsid w:val="00B07F3A"/>
    <w:rsid w:val="00B1025C"/>
    <w:rsid w:val="00B10C14"/>
    <w:rsid w:val="00B10C92"/>
    <w:rsid w:val="00B10CE7"/>
    <w:rsid w:val="00B10CF3"/>
    <w:rsid w:val="00B10E2C"/>
    <w:rsid w:val="00B10FCA"/>
    <w:rsid w:val="00B11499"/>
    <w:rsid w:val="00B11728"/>
    <w:rsid w:val="00B11974"/>
    <w:rsid w:val="00B11A70"/>
    <w:rsid w:val="00B11B21"/>
    <w:rsid w:val="00B11D7E"/>
    <w:rsid w:val="00B12503"/>
    <w:rsid w:val="00B12906"/>
    <w:rsid w:val="00B129A7"/>
    <w:rsid w:val="00B129B9"/>
    <w:rsid w:val="00B12AAD"/>
    <w:rsid w:val="00B12C32"/>
    <w:rsid w:val="00B12D7B"/>
    <w:rsid w:val="00B12DDE"/>
    <w:rsid w:val="00B13035"/>
    <w:rsid w:val="00B130A2"/>
    <w:rsid w:val="00B130A7"/>
    <w:rsid w:val="00B1319C"/>
    <w:rsid w:val="00B134CC"/>
    <w:rsid w:val="00B137A2"/>
    <w:rsid w:val="00B1380C"/>
    <w:rsid w:val="00B1382E"/>
    <w:rsid w:val="00B13947"/>
    <w:rsid w:val="00B13B73"/>
    <w:rsid w:val="00B13D3C"/>
    <w:rsid w:val="00B1408F"/>
    <w:rsid w:val="00B145B7"/>
    <w:rsid w:val="00B148AB"/>
    <w:rsid w:val="00B14BD5"/>
    <w:rsid w:val="00B14CBE"/>
    <w:rsid w:val="00B15055"/>
    <w:rsid w:val="00B15A12"/>
    <w:rsid w:val="00B15A25"/>
    <w:rsid w:val="00B162F8"/>
    <w:rsid w:val="00B16357"/>
    <w:rsid w:val="00B166A6"/>
    <w:rsid w:val="00B166E5"/>
    <w:rsid w:val="00B1691A"/>
    <w:rsid w:val="00B16C68"/>
    <w:rsid w:val="00B16E4F"/>
    <w:rsid w:val="00B16F2B"/>
    <w:rsid w:val="00B16F8F"/>
    <w:rsid w:val="00B17E4C"/>
    <w:rsid w:val="00B17ED2"/>
    <w:rsid w:val="00B200CF"/>
    <w:rsid w:val="00B20679"/>
    <w:rsid w:val="00B20791"/>
    <w:rsid w:val="00B2123E"/>
    <w:rsid w:val="00B2128C"/>
    <w:rsid w:val="00B213BE"/>
    <w:rsid w:val="00B21B7B"/>
    <w:rsid w:val="00B21B7D"/>
    <w:rsid w:val="00B22076"/>
    <w:rsid w:val="00B22253"/>
    <w:rsid w:val="00B22391"/>
    <w:rsid w:val="00B22397"/>
    <w:rsid w:val="00B2273A"/>
    <w:rsid w:val="00B2288E"/>
    <w:rsid w:val="00B22900"/>
    <w:rsid w:val="00B22A3F"/>
    <w:rsid w:val="00B230CD"/>
    <w:rsid w:val="00B232A8"/>
    <w:rsid w:val="00B2346A"/>
    <w:rsid w:val="00B23531"/>
    <w:rsid w:val="00B23789"/>
    <w:rsid w:val="00B237D8"/>
    <w:rsid w:val="00B238A7"/>
    <w:rsid w:val="00B23CA4"/>
    <w:rsid w:val="00B242A9"/>
    <w:rsid w:val="00B24479"/>
    <w:rsid w:val="00B24509"/>
    <w:rsid w:val="00B245B8"/>
    <w:rsid w:val="00B24D94"/>
    <w:rsid w:val="00B24EB5"/>
    <w:rsid w:val="00B2503A"/>
    <w:rsid w:val="00B253AD"/>
    <w:rsid w:val="00B25523"/>
    <w:rsid w:val="00B25980"/>
    <w:rsid w:val="00B25B85"/>
    <w:rsid w:val="00B25E55"/>
    <w:rsid w:val="00B263E1"/>
    <w:rsid w:val="00B26CA5"/>
    <w:rsid w:val="00B26DF2"/>
    <w:rsid w:val="00B26EB4"/>
    <w:rsid w:val="00B26FD7"/>
    <w:rsid w:val="00B2766C"/>
    <w:rsid w:val="00B2777E"/>
    <w:rsid w:val="00B27CC3"/>
    <w:rsid w:val="00B27DAD"/>
    <w:rsid w:val="00B27E44"/>
    <w:rsid w:val="00B3049A"/>
    <w:rsid w:val="00B306C5"/>
    <w:rsid w:val="00B30899"/>
    <w:rsid w:val="00B30C08"/>
    <w:rsid w:val="00B31459"/>
    <w:rsid w:val="00B315D4"/>
    <w:rsid w:val="00B316B4"/>
    <w:rsid w:val="00B316DE"/>
    <w:rsid w:val="00B31A46"/>
    <w:rsid w:val="00B31AF3"/>
    <w:rsid w:val="00B31E18"/>
    <w:rsid w:val="00B321A4"/>
    <w:rsid w:val="00B3230E"/>
    <w:rsid w:val="00B326C4"/>
    <w:rsid w:val="00B3297E"/>
    <w:rsid w:val="00B330F8"/>
    <w:rsid w:val="00B332E8"/>
    <w:rsid w:val="00B3348D"/>
    <w:rsid w:val="00B3390F"/>
    <w:rsid w:val="00B33B93"/>
    <w:rsid w:val="00B33CA1"/>
    <w:rsid w:val="00B3416F"/>
    <w:rsid w:val="00B342EC"/>
    <w:rsid w:val="00B34328"/>
    <w:rsid w:val="00B346FA"/>
    <w:rsid w:val="00B3499F"/>
    <w:rsid w:val="00B34B08"/>
    <w:rsid w:val="00B34F8C"/>
    <w:rsid w:val="00B353A5"/>
    <w:rsid w:val="00B356D8"/>
    <w:rsid w:val="00B357DA"/>
    <w:rsid w:val="00B35B37"/>
    <w:rsid w:val="00B35BCF"/>
    <w:rsid w:val="00B35CE3"/>
    <w:rsid w:val="00B3654A"/>
    <w:rsid w:val="00B3688E"/>
    <w:rsid w:val="00B36A15"/>
    <w:rsid w:val="00B36CC8"/>
    <w:rsid w:val="00B36FFE"/>
    <w:rsid w:val="00B37006"/>
    <w:rsid w:val="00B37425"/>
    <w:rsid w:val="00B375A0"/>
    <w:rsid w:val="00B37810"/>
    <w:rsid w:val="00B37895"/>
    <w:rsid w:val="00B37BD4"/>
    <w:rsid w:val="00B40127"/>
    <w:rsid w:val="00B40143"/>
    <w:rsid w:val="00B40529"/>
    <w:rsid w:val="00B408B6"/>
    <w:rsid w:val="00B40A97"/>
    <w:rsid w:val="00B40AE8"/>
    <w:rsid w:val="00B412A2"/>
    <w:rsid w:val="00B4154B"/>
    <w:rsid w:val="00B419BA"/>
    <w:rsid w:val="00B41A9D"/>
    <w:rsid w:val="00B422A4"/>
    <w:rsid w:val="00B422E0"/>
    <w:rsid w:val="00B42754"/>
    <w:rsid w:val="00B4280F"/>
    <w:rsid w:val="00B42A57"/>
    <w:rsid w:val="00B42B7D"/>
    <w:rsid w:val="00B42CE1"/>
    <w:rsid w:val="00B42ED7"/>
    <w:rsid w:val="00B42F01"/>
    <w:rsid w:val="00B43349"/>
    <w:rsid w:val="00B433F4"/>
    <w:rsid w:val="00B43A6D"/>
    <w:rsid w:val="00B43CE1"/>
    <w:rsid w:val="00B43EF5"/>
    <w:rsid w:val="00B44159"/>
    <w:rsid w:val="00B445D5"/>
    <w:rsid w:val="00B448CE"/>
    <w:rsid w:val="00B44BE6"/>
    <w:rsid w:val="00B44C54"/>
    <w:rsid w:val="00B45D0C"/>
    <w:rsid w:val="00B4617C"/>
    <w:rsid w:val="00B46459"/>
    <w:rsid w:val="00B46575"/>
    <w:rsid w:val="00B467B2"/>
    <w:rsid w:val="00B46CD9"/>
    <w:rsid w:val="00B46D91"/>
    <w:rsid w:val="00B46F06"/>
    <w:rsid w:val="00B47022"/>
    <w:rsid w:val="00B47205"/>
    <w:rsid w:val="00B4793B"/>
    <w:rsid w:val="00B47B2E"/>
    <w:rsid w:val="00B47CB8"/>
    <w:rsid w:val="00B47FCE"/>
    <w:rsid w:val="00B47FD5"/>
    <w:rsid w:val="00B50190"/>
    <w:rsid w:val="00B5043B"/>
    <w:rsid w:val="00B5060E"/>
    <w:rsid w:val="00B507F1"/>
    <w:rsid w:val="00B508D2"/>
    <w:rsid w:val="00B50C3B"/>
    <w:rsid w:val="00B50C8F"/>
    <w:rsid w:val="00B50DF2"/>
    <w:rsid w:val="00B5139D"/>
    <w:rsid w:val="00B513BE"/>
    <w:rsid w:val="00B51796"/>
    <w:rsid w:val="00B51C36"/>
    <w:rsid w:val="00B51C6C"/>
    <w:rsid w:val="00B51E51"/>
    <w:rsid w:val="00B51EBB"/>
    <w:rsid w:val="00B52B20"/>
    <w:rsid w:val="00B52C7E"/>
    <w:rsid w:val="00B530B3"/>
    <w:rsid w:val="00B538B1"/>
    <w:rsid w:val="00B53AC9"/>
    <w:rsid w:val="00B53CE1"/>
    <w:rsid w:val="00B53D09"/>
    <w:rsid w:val="00B53D55"/>
    <w:rsid w:val="00B53E55"/>
    <w:rsid w:val="00B53F40"/>
    <w:rsid w:val="00B5427D"/>
    <w:rsid w:val="00B547EC"/>
    <w:rsid w:val="00B54C00"/>
    <w:rsid w:val="00B54EAB"/>
    <w:rsid w:val="00B5547E"/>
    <w:rsid w:val="00B5583A"/>
    <w:rsid w:val="00B55881"/>
    <w:rsid w:val="00B559D9"/>
    <w:rsid w:val="00B55BD4"/>
    <w:rsid w:val="00B55BE9"/>
    <w:rsid w:val="00B561CD"/>
    <w:rsid w:val="00B56E74"/>
    <w:rsid w:val="00B5704F"/>
    <w:rsid w:val="00B57080"/>
    <w:rsid w:val="00B5725F"/>
    <w:rsid w:val="00B57F37"/>
    <w:rsid w:val="00B60332"/>
    <w:rsid w:val="00B6071D"/>
    <w:rsid w:val="00B60781"/>
    <w:rsid w:val="00B60885"/>
    <w:rsid w:val="00B608B3"/>
    <w:rsid w:val="00B60D3F"/>
    <w:rsid w:val="00B60EAB"/>
    <w:rsid w:val="00B60FE4"/>
    <w:rsid w:val="00B61067"/>
    <w:rsid w:val="00B612C6"/>
    <w:rsid w:val="00B61A7C"/>
    <w:rsid w:val="00B61A8F"/>
    <w:rsid w:val="00B61FB4"/>
    <w:rsid w:val="00B61FF9"/>
    <w:rsid w:val="00B6211B"/>
    <w:rsid w:val="00B628BA"/>
    <w:rsid w:val="00B62AE5"/>
    <w:rsid w:val="00B62BBA"/>
    <w:rsid w:val="00B62F3B"/>
    <w:rsid w:val="00B630FF"/>
    <w:rsid w:val="00B63260"/>
    <w:rsid w:val="00B634BF"/>
    <w:rsid w:val="00B6370D"/>
    <w:rsid w:val="00B63863"/>
    <w:rsid w:val="00B6388F"/>
    <w:rsid w:val="00B63A16"/>
    <w:rsid w:val="00B63B14"/>
    <w:rsid w:val="00B63DC5"/>
    <w:rsid w:val="00B63F16"/>
    <w:rsid w:val="00B641B8"/>
    <w:rsid w:val="00B64A09"/>
    <w:rsid w:val="00B64D99"/>
    <w:rsid w:val="00B64EAF"/>
    <w:rsid w:val="00B64EDF"/>
    <w:rsid w:val="00B64FFB"/>
    <w:rsid w:val="00B6534C"/>
    <w:rsid w:val="00B65704"/>
    <w:rsid w:val="00B657BB"/>
    <w:rsid w:val="00B66406"/>
    <w:rsid w:val="00B66661"/>
    <w:rsid w:val="00B666F2"/>
    <w:rsid w:val="00B66D64"/>
    <w:rsid w:val="00B66D93"/>
    <w:rsid w:val="00B700A3"/>
    <w:rsid w:val="00B7045B"/>
    <w:rsid w:val="00B70473"/>
    <w:rsid w:val="00B70769"/>
    <w:rsid w:val="00B70C06"/>
    <w:rsid w:val="00B711DC"/>
    <w:rsid w:val="00B713CC"/>
    <w:rsid w:val="00B71952"/>
    <w:rsid w:val="00B719CA"/>
    <w:rsid w:val="00B71B80"/>
    <w:rsid w:val="00B71EE9"/>
    <w:rsid w:val="00B72370"/>
    <w:rsid w:val="00B7281D"/>
    <w:rsid w:val="00B72854"/>
    <w:rsid w:val="00B728EC"/>
    <w:rsid w:val="00B73365"/>
    <w:rsid w:val="00B735AE"/>
    <w:rsid w:val="00B736D0"/>
    <w:rsid w:val="00B7376B"/>
    <w:rsid w:val="00B73930"/>
    <w:rsid w:val="00B73955"/>
    <w:rsid w:val="00B73A35"/>
    <w:rsid w:val="00B73CF7"/>
    <w:rsid w:val="00B7472A"/>
    <w:rsid w:val="00B7476B"/>
    <w:rsid w:val="00B7496A"/>
    <w:rsid w:val="00B74A1A"/>
    <w:rsid w:val="00B74C35"/>
    <w:rsid w:val="00B74FDA"/>
    <w:rsid w:val="00B75267"/>
    <w:rsid w:val="00B75669"/>
    <w:rsid w:val="00B756DA"/>
    <w:rsid w:val="00B75745"/>
    <w:rsid w:val="00B757A9"/>
    <w:rsid w:val="00B7599A"/>
    <w:rsid w:val="00B76066"/>
    <w:rsid w:val="00B76332"/>
    <w:rsid w:val="00B76707"/>
    <w:rsid w:val="00B76ADE"/>
    <w:rsid w:val="00B76DE7"/>
    <w:rsid w:val="00B76EFD"/>
    <w:rsid w:val="00B76F5B"/>
    <w:rsid w:val="00B77535"/>
    <w:rsid w:val="00B7759B"/>
    <w:rsid w:val="00B77891"/>
    <w:rsid w:val="00B77C61"/>
    <w:rsid w:val="00B77C66"/>
    <w:rsid w:val="00B8001C"/>
    <w:rsid w:val="00B80094"/>
    <w:rsid w:val="00B800FA"/>
    <w:rsid w:val="00B806AC"/>
    <w:rsid w:val="00B808AA"/>
    <w:rsid w:val="00B808BD"/>
    <w:rsid w:val="00B80B18"/>
    <w:rsid w:val="00B80C75"/>
    <w:rsid w:val="00B80D46"/>
    <w:rsid w:val="00B8104C"/>
    <w:rsid w:val="00B812FE"/>
    <w:rsid w:val="00B813F9"/>
    <w:rsid w:val="00B819BF"/>
    <w:rsid w:val="00B81A4F"/>
    <w:rsid w:val="00B81B34"/>
    <w:rsid w:val="00B81E33"/>
    <w:rsid w:val="00B81F60"/>
    <w:rsid w:val="00B82078"/>
    <w:rsid w:val="00B82203"/>
    <w:rsid w:val="00B822EB"/>
    <w:rsid w:val="00B8230A"/>
    <w:rsid w:val="00B825CF"/>
    <w:rsid w:val="00B82855"/>
    <w:rsid w:val="00B828FA"/>
    <w:rsid w:val="00B829AE"/>
    <w:rsid w:val="00B829B2"/>
    <w:rsid w:val="00B82C38"/>
    <w:rsid w:val="00B82CC5"/>
    <w:rsid w:val="00B82F06"/>
    <w:rsid w:val="00B831D9"/>
    <w:rsid w:val="00B83493"/>
    <w:rsid w:val="00B83858"/>
    <w:rsid w:val="00B8389A"/>
    <w:rsid w:val="00B83CFA"/>
    <w:rsid w:val="00B83DA6"/>
    <w:rsid w:val="00B83FCF"/>
    <w:rsid w:val="00B84025"/>
    <w:rsid w:val="00B84087"/>
    <w:rsid w:val="00B840B4"/>
    <w:rsid w:val="00B8434A"/>
    <w:rsid w:val="00B846A3"/>
    <w:rsid w:val="00B84AE4"/>
    <w:rsid w:val="00B84D57"/>
    <w:rsid w:val="00B84EDD"/>
    <w:rsid w:val="00B84F63"/>
    <w:rsid w:val="00B850A3"/>
    <w:rsid w:val="00B854D8"/>
    <w:rsid w:val="00B85741"/>
    <w:rsid w:val="00B8578B"/>
    <w:rsid w:val="00B857A2"/>
    <w:rsid w:val="00B859FE"/>
    <w:rsid w:val="00B85C70"/>
    <w:rsid w:val="00B8607F"/>
    <w:rsid w:val="00B8609E"/>
    <w:rsid w:val="00B86111"/>
    <w:rsid w:val="00B862B4"/>
    <w:rsid w:val="00B868F4"/>
    <w:rsid w:val="00B86D31"/>
    <w:rsid w:val="00B86FE7"/>
    <w:rsid w:val="00B875DF"/>
    <w:rsid w:val="00B877FF"/>
    <w:rsid w:val="00B87A0D"/>
    <w:rsid w:val="00B87A88"/>
    <w:rsid w:val="00B87CA6"/>
    <w:rsid w:val="00B90060"/>
    <w:rsid w:val="00B90129"/>
    <w:rsid w:val="00B90704"/>
    <w:rsid w:val="00B9072D"/>
    <w:rsid w:val="00B909BC"/>
    <w:rsid w:val="00B90A6F"/>
    <w:rsid w:val="00B90CF5"/>
    <w:rsid w:val="00B90F6E"/>
    <w:rsid w:val="00B91285"/>
    <w:rsid w:val="00B9174C"/>
    <w:rsid w:val="00B917FA"/>
    <w:rsid w:val="00B9184B"/>
    <w:rsid w:val="00B919D9"/>
    <w:rsid w:val="00B91B52"/>
    <w:rsid w:val="00B91C6D"/>
    <w:rsid w:val="00B92159"/>
    <w:rsid w:val="00B92317"/>
    <w:rsid w:val="00B923F5"/>
    <w:rsid w:val="00B9241C"/>
    <w:rsid w:val="00B928C1"/>
    <w:rsid w:val="00B92961"/>
    <w:rsid w:val="00B92F84"/>
    <w:rsid w:val="00B93231"/>
    <w:rsid w:val="00B9329F"/>
    <w:rsid w:val="00B93405"/>
    <w:rsid w:val="00B93A60"/>
    <w:rsid w:val="00B93A85"/>
    <w:rsid w:val="00B93B4D"/>
    <w:rsid w:val="00B9403A"/>
    <w:rsid w:val="00B944AA"/>
    <w:rsid w:val="00B94B29"/>
    <w:rsid w:val="00B952AF"/>
    <w:rsid w:val="00B95377"/>
    <w:rsid w:val="00B95509"/>
    <w:rsid w:val="00B95AEC"/>
    <w:rsid w:val="00B95AF9"/>
    <w:rsid w:val="00B95E53"/>
    <w:rsid w:val="00B95F3F"/>
    <w:rsid w:val="00B95F74"/>
    <w:rsid w:val="00B96771"/>
    <w:rsid w:val="00B969C3"/>
    <w:rsid w:val="00B96D85"/>
    <w:rsid w:val="00B97143"/>
    <w:rsid w:val="00B9794F"/>
    <w:rsid w:val="00B97A09"/>
    <w:rsid w:val="00B97BBE"/>
    <w:rsid w:val="00BA003E"/>
    <w:rsid w:val="00BA0160"/>
    <w:rsid w:val="00BA14CA"/>
    <w:rsid w:val="00BA1568"/>
    <w:rsid w:val="00BA1E1B"/>
    <w:rsid w:val="00BA1E3F"/>
    <w:rsid w:val="00BA224E"/>
    <w:rsid w:val="00BA2395"/>
    <w:rsid w:val="00BA251B"/>
    <w:rsid w:val="00BA27D3"/>
    <w:rsid w:val="00BA2900"/>
    <w:rsid w:val="00BA30F9"/>
    <w:rsid w:val="00BA3165"/>
    <w:rsid w:val="00BA319C"/>
    <w:rsid w:val="00BA3499"/>
    <w:rsid w:val="00BA38F5"/>
    <w:rsid w:val="00BA3C25"/>
    <w:rsid w:val="00BA3E06"/>
    <w:rsid w:val="00BA3FA1"/>
    <w:rsid w:val="00BA4773"/>
    <w:rsid w:val="00BA4872"/>
    <w:rsid w:val="00BA4F7D"/>
    <w:rsid w:val="00BA525A"/>
    <w:rsid w:val="00BA55F5"/>
    <w:rsid w:val="00BA57D2"/>
    <w:rsid w:val="00BA5851"/>
    <w:rsid w:val="00BA59B2"/>
    <w:rsid w:val="00BA5D22"/>
    <w:rsid w:val="00BA5E3C"/>
    <w:rsid w:val="00BA5EC8"/>
    <w:rsid w:val="00BA5EE5"/>
    <w:rsid w:val="00BA607C"/>
    <w:rsid w:val="00BA60D5"/>
    <w:rsid w:val="00BA6278"/>
    <w:rsid w:val="00BA6615"/>
    <w:rsid w:val="00BA6632"/>
    <w:rsid w:val="00BA7090"/>
    <w:rsid w:val="00BA737A"/>
    <w:rsid w:val="00BA756E"/>
    <w:rsid w:val="00BA7D16"/>
    <w:rsid w:val="00BB003D"/>
    <w:rsid w:val="00BB0056"/>
    <w:rsid w:val="00BB0144"/>
    <w:rsid w:val="00BB065E"/>
    <w:rsid w:val="00BB0B84"/>
    <w:rsid w:val="00BB0C93"/>
    <w:rsid w:val="00BB0DD5"/>
    <w:rsid w:val="00BB0E94"/>
    <w:rsid w:val="00BB11FB"/>
    <w:rsid w:val="00BB128F"/>
    <w:rsid w:val="00BB1310"/>
    <w:rsid w:val="00BB16E3"/>
    <w:rsid w:val="00BB19C2"/>
    <w:rsid w:val="00BB1A04"/>
    <w:rsid w:val="00BB22A3"/>
    <w:rsid w:val="00BB2423"/>
    <w:rsid w:val="00BB2679"/>
    <w:rsid w:val="00BB2AF5"/>
    <w:rsid w:val="00BB2B2E"/>
    <w:rsid w:val="00BB2C51"/>
    <w:rsid w:val="00BB2EC9"/>
    <w:rsid w:val="00BB32AA"/>
    <w:rsid w:val="00BB3439"/>
    <w:rsid w:val="00BB39CB"/>
    <w:rsid w:val="00BB3CAA"/>
    <w:rsid w:val="00BB4021"/>
    <w:rsid w:val="00BB4061"/>
    <w:rsid w:val="00BB40A8"/>
    <w:rsid w:val="00BB417F"/>
    <w:rsid w:val="00BB4893"/>
    <w:rsid w:val="00BB4AA4"/>
    <w:rsid w:val="00BB50F6"/>
    <w:rsid w:val="00BB5287"/>
    <w:rsid w:val="00BB5703"/>
    <w:rsid w:val="00BB5796"/>
    <w:rsid w:val="00BB6150"/>
    <w:rsid w:val="00BB63C4"/>
    <w:rsid w:val="00BB68F7"/>
    <w:rsid w:val="00BB69C2"/>
    <w:rsid w:val="00BB6B39"/>
    <w:rsid w:val="00BB6D2C"/>
    <w:rsid w:val="00BB6E2D"/>
    <w:rsid w:val="00BB6EE2"/>
    <w:rsid w:val="00BB7146"/>
    <w:rsid w:val="00BB74CB"/>
    <w:rsid w:val="00BB76EB"/>
    <w:rsid w:val="00BB7795"/>
    <w:rsid w:val="00BB7883"/>
    <w:rsid w:val="00BB7997"/>
    <w:rsid w:val="00BB7C1A"/>
    <w:rsid w:val="00BB7C77"/>
    <w:rsid w:val="00BC024F"/>
    <w:rsid w:val="00BC05E0"/>
    <w:rsid w:val="00BC09E9"/>
    <w:rsid w:val="00BC0E1F"/>
    <w:rsid w:val="00BC11AF"/>
    <w:rsid w:val="00BC12AF"/>
    <w:rsid w:val="00BC1550"/>
    <w:rsid w:val="00BC1939"/>
    <w:rsid w:val="00BC1956"/>
    <w:rsid w:val="00BC1967"/>
    <w:rsid w:val="00BC1DE4"/>
    <w:rsid w:val="00BC21C6"/>
    <w:rsid w:val="00BC21E3"/>
    <w:rsid w:val="00BC2536"/>
    <w:rsid w:val="00BC25E9"/>
    <w:rsid w:val="00BC26D8"/>
    <w:rsid w:val="00BC299E"/>
    <w:rsid w:val="00BC2CE5"/>
    <w:rsid w:val="00BC2DE8"/>
    <w:rsid w:val="00BC3428"/>
    <w:rsid w:val="00BC34F3"/>
    <w:rsid w:val="00BC396B"/>
    <w:rsid w:val="00BC3F38"/>
    <w:rsid w:val="00BC4261"/>
    <w:rsid w:val="00BC4493"/>
    <w:rsid w:val="00BC44BC"/>
    <w:rsid w:val="00BC44DD"/>
    <w:rsid w:val="00BC4BBF"/>
    <w:rsid w:val="00BC4D8C"/>
    <w:rsid w:val="00BC4F40"/>
    <w:rsid w:val="00BC5188"/>
    <w:rsid w:val="00BC5339"/>
    <w:rsid w:val="00BC5EBB"/>
    <w:rsid w:val="00BC60B2"/>
    <w:rsid w:val="00BC6353"/>
    <w:rsid w:val="00BC63D6"/>
    <w:rsid w:val="00BC6544"/>
    <w:rsid w:val="00BC6A40"/>
    <w:rsid w:val="00BC6E4A"/>
    <w:rsid w:val="00BC6F5F"/>
    <w:rsid w:val="00BC7041"/>
    <w:rsid w:val="00BC7078"/>
    <w:rsid w:val="00BC7322"/>
    <w:rsid w:val="00BC7587"/>
    <w:rsid w:val="00BC7717"/>
    <w:rsid w:val="00BC7839"/>
    <w:rsid w:val="00BD03DA"/>
    <w:rsid w:val="00BD075C"/>
    <w:rsid w:val="00BD0800"/>
    <w:rsid w:val="00BD0BAE"/>
    <w:rsid w:val="00BD0C1E"/>
    <w:rsid w:val="00BD1239"/>
    <w:rsid w:val="00BD152C"/>
    <w:rsid w:val="00BD1796"/>
    <w:rsid w:val="00BD1949"/>
    <w:rsid w:val="00BD1C7F"/>
    <w:rsid w:val="00BD1C91"/>
    <w:rsid w:val="00BD216B"/>
    <w:rsid w:val="00BD2215"/>
    <w:rsid w:val="00BD2529"/>
    <w:rsid w:val="00BD2752"/>
    <w:rsid w:val="00BD28B9"/>
    <w:rsid w:val="00BD2B13"/>
    <w:rsid w:val="00BD2BBE"/>
    <w:rsid w:val="00BD2D0E"/>
    <w:rsid w:val="00BD2EE8"/>
    <w:rsid w:val="00BD3703"/>
    <w:rsid w:val="00BD39D4"/>
    <w:rsid w:val="00BD39D5"/>
    <w:rsid w:val="00BD3A26"/>
    <w:rsid w:val="00BD3ADB"/>
    <w:rsid w:val="00BD3B11"/>
    <w:rsid w:val="00BD42B1"/>
    <w:rsid w:val="00BD42FD"/>
    <w:rsid w:val="00BD47AB"/>
    <w:rsid w:val="00BD47BC"/>
    <w:rsid w:val="00BD47FB"/>
    <w:rsid w:val="00BD48C6"/>
    <w:rsid w:val="00BD4914"/>
    <w:rsid w:val="00BD4A1E"/>
    <w:rsid w:val="00BD5568"/>
    <w:rsid w:val="00BD569A"/>
    <w:rsid w:val="00BD5C7E"/>
    <w:rsid w:val="00BD5D5D"/>
    <w:rsid w:val="00BD60C6"/>
    <w:rsid w:val="00BD6416"/>
    <w:rsid w:val="00BD6763"/>
    <w:rsid w:val="00BD688F"/>
    <w:rsid w:val="00BD6A8F"/>
    <w:rsid w:val="00BD6C96"/>
    <w:rsid w:val="00BD6D85"/>
    <w:rsid w:val="00BD6E07"/>
    <w:rsid w:val="00BD743E"/>
    <w:rsid w:val="00BD750F"/>
    <w:rsid w:val="00BD76FB"/>
    <w:rsid w:val="00BD786E"/>
    <w:rsid w:val="00BE0008"/>
    <w:rsid w:val="00BE0192"/>
    <w:rsid w:val="00BE05B6"/>
    <w:rsid w:val="00BE0BDB"/>
    <w:rsid w:val="00BE0CB8"/>
    <w:rsid w:val="00BE0F3E"/>
    <w:rsid w:val="00BE1117"/>
    <w:rsid w:val="00BE1152"/>
    <w:rsid w:val="00BE1187"/>
    <w:rsid w:val="00BE1279"/>
    <w:rsid w:val="00BE1814"/>
    <w:rsid w:val="00BE1D76"/>
    <w:rsid w:val="00BE1EDD"/>
    <w:rsid w:val="00BE22C7"/>
    <w:rsid w:val="00BE2471"/>
    <w:rsid w:val="00BE2584"/>
    <w:rsid w:val="00BE26F7"/>
    <w:rsid w:val="00BE2D92"/>
    <w:rsid w:val="00BE2FBD"/>
    <w:rsid w:val="00BE31CA"/>
    <w:rsid w:val="00BE3311"/>
    <w:rsid w:val="00BE3346"/>
    <w:rsid w:val="00BE3886"/>
    <w:rsid w:val="00BE3956"/>
    <w:rsid w:val="00BE3C68"/>
    <w:rsid w:val="00BE3C96"/>
    <w:rsid w:val="00BE3D1D"/>
    <w:rsid w:val="00BE4196"/>
    <w:rsid w:val="00BE49EB"/>
    <w:rsid w:val="00BE49F8"/>
    <w:rsid w:val="00BE4D99"/>
    <w:rsid w:val="00BE505E"/>
    <w:rsid w:val="00BE52B0"/>
    <w:rsid w:val="00BE5614"/>
    <w:rsid w:val="00BE5D69"/>
    <w:rsid w:val="00BE5E37"/>
    <w:rsid w:val="00BE5FC2"/>
    <w:rsid w:val="00BE6502"/>
    <w:rsid w:val="00BE66E8"/>
    <w:rsid w:val="00BE748F"/>
    <w:rsid w:val="00BE789C"/>
    <w:rsid w:val="00BE78D1"/>
    <w:rsid w:val="00BE7C94"/>
    <w:rsid w:val="00BF025E"/>
    <w:rsid w:val="00BF0816"/>
    <w:rsid w:val="00BF0897"/>
    <w:rsid w:val="00BF0A85"/>
    <w:rsid w:val="00BF0C36"/>
    <w:rsid w:val="00BF0F07"/>
    <w:rsid w:val="00BF107A"/>
    <w:rsid w:val="00BF10AF"/>
    <w:rsid w:val="00BF13F6"/>
    <w:rsid w:val="00BF18BA"/>
    <w:rsid w:val="00BF1BEB"/>
    <w:rsid w:val="00BF23C2"/>
    <w:rsid w:val="00BF2420"/>
    <w:rsid w:val="00BF30C6"/>
    <w:rsid w:val="00BF3182"/>
    <w:rsid w:val="00BF32E0"/>
    <w:rsid w:val="00BF36B2"/>
    <w:rsid w:val="00BF3CBB"/>
    <w:rsid w:val="00BF3DEA"/>
    <w:rsid w:val="00BF3F64"/>
    <w:rsid w:val="00BF3F80"/>
    <w:rsid w:val="00BF4024"/>
    <w:rsid w:val="00BF42F4"/>
    <w:rsid w:val="00BF43D1"/>
    <w:rsid w:val="00BF485A"/>
    <w:rsid w:val="00BF4C57"/>
    <w:rsid w:val="00BF51C7"/>
    <w:rsid w:val="00BF51E4"/>
    <w:rsid w:val="00BF5446"/>
    <w:rsid w:val="00BF5460"/>
    <w:rsid w:val="00BF5747"/>
    <w:rsid w:val="00BF5D7D"/>
    <w:rsid w:val="00BF6540"/>
    <w:rsid w:val="00BF6553"/>
    <w:rsid w:val="00BF6D12"/>
    <w:rsid w:val="00BF7402"/>
    <w:rsid w:val="00BF7727"/>
    <w:rsid w:val="00BF77D1"/>
    <w:rsid w:val="00BF7D91"/>
    <w:rsid w:val="00C0020C"/>
    <w:rsid w:val="00C0051A"/>
    <w:rsid w:val="00C00C59"/>
    <w:rsid w:val="00C011F2"/>
    <w:rsid w:val="00C01C06"/>
    <w:rsid w:val="00C01FB5"/>
    <w:rsid w:val="00C02482"/>
    <w:rsid w:val="00C0250D"/>
    <w:rsid w:val="00C02630"/>
    <w:rsid w:val="00C02A5B"/>
    <w:rsid w:val="00C02F9A"/>
    <w:rsid w:val="00C030A2"/>
    <w:rsid w:val="00C031FB"/>
    <w:rsid w:val="00C03615"/>
    <w:rsid w:val="00C0390C"/>
    <w:rsid w:val="00C03FE5"/>
    <w:rsid w:val="00C04295"/>
    <w:rsid w:val="00C04F3B"/>
    <w:rsid w:val="00C051EA"/>
    <w:rsid w:val="00C0542C"/>
    <w:rsid w:val="00C054F2"/>
    <w:rsid w:val="00C05633"/>
    <w:rsid w:val="00C0584A"/>
    <w:rsid w:val="00C05CA9"/>
    <w:rsid w:val="00C05F46"/>
    <w:rsid w:val="00C06086"/>
    <w:rsid w:val="00C060C7"/>
    <w:rsid w:val="00C061E3"/>
    <w:rsid w:val="00C06260"/>
    <w:rsid w:val="00C0637C"/>
    <w:rsid w:val="00C06468"/>
    <w:rsid w:val="00C06A44"/>
    <w:rsid w:val="00C070E0"/>
    <w:rsid w:val="00C0780E"/>
    <w:rsid w:val="00C1014F"/>
    <w:rsid w:val="00C10635"/>
    <w:rsid w:val="00C10DE7"/>
    <w:rsid w:val="00C112AE"/>
    <w:rsid w:val="00C11477"/>
    <w:rsid w:val="00C114BE"/>
    <w:rsid w:val="00C1170B"/>
    <w:rsid w:val="00C11922"/>
    <w:rsid w:val="00C11926"/>
    <w:rsid w:val="00C11937"/>
    <w:rsid w:val="00C119AE"/>
    <w:rsid w:val="00C11B52"/>
    <w:rsid w:val="00C11C66"/>
    <w:rsid w:val="00C11DE2"/>
    <w:rsid w:val="00C11DEB"/>
    <w:rsid w:val="00C1210A"/>
    <w:rsid w:val="00C12429"/>
    <w:rsid w:val="00C12443"/>
    <w:rsid w:val="00C125B8"/>
    <w:rsid w:val="00C126EC"/>
    <w:rsid w:val="00C12836"/>
    <w:rsid w:val="00C128BF"/>
    <w:rsid w:val="00C12AF4"/>
    <w:rsid w:val="00C12B15"/>
    <w:rsid w:val="00C12EEC"/>
    <w:rsid w:val="00C12FFE"/>
    <w:rsid w:val="00C132BF"/>
    <w:rsid w:val="00C13376"/>
    <w:rsid w:val="00C133F4"/>
    <w:rsid w:val="00C13535"/>
    <w:rsid w:val="00C13614"/>
    <w:rsid w:val="00C136B9"/>
    <w:rsid w:val="00C13723"/>
    <w:rsid w:val="00C13A3F"/>
    <w:rsid w:val="00C13BDA"/>
    <w:rsid w:val="00C140EE"/>
    <w:rsid w:val="00C14361"/>
    <w:rsid w:val="00C14506"/>
    <w:rsid w:val="00C150B0"/>
    <w:rsid w:val="00C150F8"/>
    <w:rsid w:val="00C1567E"/>
    <w:rsid w:val="00C15734"/>
    <w:rsid w:val="00C15774"/>
    <w:rsid w:val="00C157F7"/>
    <w:rsid w:val="00C1598A"/>
    <w:rsid w:val="00C15D8F"/>
    <w:rsid w:val="00C16A2A"/>
    <w:rsid w:val="00C16B31"/>
    <w:rsid w:val="00C16C70"/>
    <w:rsid w:val="00C16F37"/>
    <w:rsid w:val="00C16F3E"/>
    <w:rsid w:val="00C17019"/>
    <w:rsid w:val="00C171E1"/>
    <w:rsid w:val="00C17373"/>
    <w:rsid w:val="00C173C3"/>
    <w:rsid w:val="00C1745B"/>
    <w:rsid w:val="00C175C1"/>
    <w:rsid w:val="00C179C6"/>
    <w:rsid w:val="00C17A16"/>
    <w:rsid w:val="00C17D2D"/>
    <w:rsid w:val="00C17F0E"/>
    <w:rsid w:val="00C20153"/>
    <w:rsid w:val="00C204F3"/>
    <w:rsid w:val="00C2081A"/>
    <w:rsid w:val="00C209C9"/>
    <w:rsid w:val="00C20D2B"/>
    <w:rsid w:val="00C20DF5"/>
    <w:rsid w:val="00C21005"/>
    <w:rsid w:val="00C21060"/>
    <w:rsid w:val="00C2118B"/>
    <w:rsid w:val="00C2135A"/>
    <w:rsid w:val="00C21374"/>
    <w:rsid w:val="00C213F6"/>
    <w:rsid w:val="00C21431"/>
    <w:rsid w:val="00C21679"/>
    <w:rsid w:val="00C21912"/>
    <w:rsid w:val="00C223CA"/>
    <w:rsid w:val="00C22465"/>
    <w:rsid w:val="00C2258F"/>
    <w:rsid w:val="00C22841"/>
    <w:rsid w:val="00C2335A"/>
    <w:rsid w:val="00C236BD"/>
    <w:rsid w:val="00C2397B"/>
    <w:rsid w:val="00C23D61"/>
    <w:rsid w:val="00C23F92"/>
    <w:rsid w:val="00C24031"/>
    <w:rsid w:val="00C2424B"/>
    <w:rsid w:val="00C24532"/>
    <w:rsid w:val="00C245B4"/>
    <w:rsid w:val="00C24685"/>
    <w:rsid w:val="00C2469F"/>
    <w:rsid w:val="00C24A29"/>
    <w:rsid w:val="00C2509D"/>
    <w:rsid w:val="00C25B9A"/>
    <w:rsid w:val="00C26192"/>
    <w:rsid w:val="00C26342"/>
    <w:rsid w:val="00C263A8"/>
    <w:rsid w:val="00C26405"/>
    <w:rsid w:val="00C26821"/>
    <w:rsid w:val="00C26956"/>
    <w:rsid w:val="00C26A50"/>
    <w:rsid w:val="00C26AAF"/>
    <w:rsid w:val="00C26D4C"/>
    <w:rsid w:val="00C26E16"/>
    <w:rsid w:val="00C26EED"/>
    <w:rsid w:val="00C270FF"/>
    <w:rsid w:val="00C2723A"/>
    <w:rsid w:val="00C272C9"/>
    <w:rsid w:val="00C273FC"/>
    <w:rsid w:val="00C276E5"/>
    <w:rsid w:val="00C279FE"/>
    <w:rsid w:val="00C30643"/>
    <w:rsid w:val="00C30D84"/>
    <w:rsid w:val="00C30EB5"/>
    <w:rsid w:val="00C313B5"/>
    <w:rsid w:val="00C31702"/>
    <w:rsid w:val="00C31BBD"/>
    <w:rsid w:val="00C32222"/>
    <w:rsid w:val="00C32395"/>
    <w:rsid w:val="00C32603"/>
    <w:rsid w:val="00C32B59"/>
    <w:rsid w:val="00C32D3F"/>
    <w:rsid w:val="00C32DA6"/>
    <w:rsid w:val="00C32EC8"/>
    <w:rsid w:val="00C330A4"/>
    <w:rsid w:val="00C33146"/>
    <w:rsid w:val="00C332EC"/>
    <w:rsid w:val="00C335CC"/>
    <w:rsid w:val="00C33705"/>
    <w:rsid w:val="00C33E21"/>
    <w:rsid w:val="00C3451C"/>
    <w:rsid w:val="00C34759"/>
    <w:rsid w:val="00C34B0C"/>
    <w:rsid w:val="00C3501D"/>
    <w:rsid w:val="00C351E2"/>
    <w:rsid w:val="00C352BF"/>
    <w:rsid w:val="00C354C9"/>
    <w:rsid w:val="00C3588C"/>
    <w:rsid w:val="00C35893"/>
    <w:rsid w:val="00C35A3D"/>
    <w:rsid w:val="00C35C33"/>
    <w:rsid w:val="00C36027"/>
    <w:rsid w:val="00C36134"/>
    <w:rsid w:val="00C362F1"/>
    <w:rsid w:val="00C36565"/>
    <w:rsid w:val="00C3659F"/>
    <w:rsid w:val="00C365CB"/>
    <w:rsid w:val="00C368BA"/>
    <w:rsid w:val="00C36ACB"/>
    <w:rsid w:val="00C36B2B"/>
    <w:rsid w:val="00C36B3F"/>
    <w:rsid w:val="00C3710A"/>
    <w:rsid w:val="00C37230"/>
    <w:rsid w:val="00C375F7"/>
    <w:rsid w:val="00C37C81"/>
    <w:rsid w:val="00C37CA5"/>
    <w:rsid w:val="00C37D2C"/>
    <w:rsid w:val="00C400B5"/>
    <w:rsid w:val="00C403B0"/>
    <w:rsid w:val="00C40672"/>
    <w:rsid w:val="00C40BA9"/>
    <w:rsid w:val="00C41170"/>
    <w:rsid w:val="00C41401"/>
    <w:rsid w:val="00C417CD"/>
    <w:rsid w:val="00C41C58"/>
    <w:rsid w:val="00C42018"/>
    <w:rsid w:val="00C422ED"/>
    <w:rsid w:val="00C423B8"/>
    <w:rsid w:val="00C42640"/>
    <w:rsid w:val="00C42790"/>
    <w:rsid w:val="00C427F1"/>
    <w:rsid w:val="00C428C9"/>
    <w:rsid w:val="00C42954"/>
    <w:rsid w:val="00C42B69"/>
    <w:rsid w:val="00C42E42"/>
    <w:rsid w:val="00C42F76"/>
    <w:rsid w:val="00C43083"/>
    <w:rsid w:val="00C431ED"/>
    <w:rsid w:val="00C433CE"/>
    <w:rsid w:val="00C43C27"/>
    <w:rsid w:val="00C44223"/>
    <w:rsid w:val="00C44407"/>
    <w:rsid w:val="00C446DC"/>
    <w:rsid w:val="00C44790"/>
    <w:rsid w:val="00C44856"/>
    <w:rsid w:val="00C44963"/>
    <w:rsid w:val="00C44C87"/>
    <w:rsid w:val="00C44E4A"/>
    <w:rsid w:val="00C44E53"/>
    <w:rsid w:val="00C45206"/>
    <w:rsid w:val="00C45233"/>
    <w:rsid w:val="00C45256"/>
    <w:rsid w:val="00C452AD"/>
    <w:rsid w:val="00C45C34"/>
    <w:rsid w:val="00C45F81"/>
    <w:rsid w:val="00C46227"/>
    <w:rsid w:val="00C463C0"/>
    <w:rsid w:val="00C464CF"/>
    <w:rsid w:val="00C468AD"/>
    <w:rsid w:val="00C46DCB"/>
    <w:rsid w:val="00C46E8D"/>
    <w:rsid w:val="00C46FDB"/>
    <w:rsid w:val="00C4762D"/>
    <w:rsid w:val="00C47690"/>
    <w:rsid w:val="00C4769E"/>
    <w:rsid w:val="00C47719"/>
    <w:rsid w:val="00C47A04"/>
    <w:rsid w:val="00C47A94"/>
    <w:rsid w:val="00C5009C"/>
    <w:rsid w:val="00C50328"/>
    <w:rsid w:val="00C50382"/>
    <w:rsid w:val="00C504D6"/>
    <w:rsid w:val="00C50525"/>
    <w:rsid w:val="00C5062A"/>
    <w:rsid w:val="00C50674"/>
    <w:rsid w:val="00C50796"/>
    <w:rsid w:val="00C50831"/>
    <w:rsid w:val="00C50A5D"/>
    <w:rsid w:val="00C50B1B"/>
    <w:rsid w:val="00C50B6F"/>
    <w:rsid w:val="00C50F07"/>
    <w:rsid w:val="00C5131C"/>
    <w:rsid w:val="00C51332"/>
    <w:rsid w:val="00C51563"/>
    <w:rsid w:val="00C517FE"/>
    <w:rsid w:val="00C5195E"/>
    <w:rsid w:val="00C51B78"/>
    <w:rsid w:val="00C52A7A"/>
    <w:rsid w:val="00C53672"/>
    <w:rsid w:val="00C538C7"/>
    <w:rsid w:val="00C53C53"/>
    <w:rsid w:val="00C53CB1"/>
    <w:rsid w:val="00C540B1"/>
    <w:rsid w:val="00C543BA"/>
    <w:rsid w:val="00C543ED"/>
    <w:rsid w:val="00C5454F"/>
    <w:rsid w:val="00C547EF"/>
    <w:rsid w:val="00C54896"/>
    <w:rsid w:val="00C54936"/>
    <w:rsid w:val="00C54B91"/>
    <w:rsid w:val="00C54DA3"/>
    <w:rsid w:val="00C55150"/>
    <w:rsid w:val="00C5540D"/>
    <w:rsid w:val="00C55660"/>
    <w:rsid w:val="00C55816"/>
    <w:rsid w:val="00C559E6"/>
    <w:rsid w:val="00C55B85"/>
    <w:rsid w:val="00C56242"/>
    <w:rsid w:val="00C565CA"/>
    <w:rsid w:val="00C56A13"/>
    <w:rsid w:val="00C56ACB"/>
    <w:rsid w:val="00C56CC2"/>
    <w:rsid w:val="00C57077"/>
    <w:rsid w:val="00C574B5"/>
    <w:rsid w:val="00C574F4"/>
    <w:rsid w:val="00C578AB"/>
    <w:rsid w:val="00C579AF"/>
    <w:rsid w:val="00C604B2"/>
    <w:rsid w:val="00C607F5"/>
    <w:rsid w:val="00C60F9E"/>
    <w:rsid w:val="00C612B9"/>
    <w:rsid w:val="00C612CB"/>
    <w:rsid w:val="00C6143E"/>
    <w:rsid w:val="00C61757"/>
    <w:rsid w:val="00C618BF"/>
    <w:rsid w:val="00C61950"/>
    <w:rsid w:val="00C619B7"/>
    <w:rsid w:val="00C62368"/>
    <w:rsid w:val="00C624A4"/>
    <w:rsid w:val="00C62817"/>
    <w:rsid w:val="00C62A4A"/>
    <w:rsid w:val="00C62C33"/>
    <w:rsid w:val="00C632A0"/>
    <w:rsid w:val="00C633D7"/>
    <w:rsid w:val="00C634DC"/>
    <w:rsid w:val="00C63554"/>
    <w:rsid w:val="00C63866"/>
    <w:rsid w:val="00C63880"/>
    <w:rsid w:val="00C63B13"/>
    <w:rsid w:val="00C63DBE"/>
    <w:rsid w:val="00C64115"/>
    <w:rsid w:val="00C6413D"/>
    <w:rsid w:val="00C64308"/>
    <w:rsid w:val="00C64575"/>
    <w:rsid w:val="00C6470D"/>
    <w:rsid w:val="00C64951"/>
    <w:rsid w:val="00C64B2E"/>
    <w:rsid w:val="00C64B72"/>
    <w:rsid w:val="00C6511D"/>
    <w:rsid w:val="00C6521D"/>
    <w:rsid w:val="00C6543D"/>
    <w:rsid w:val="00C6547F"/>
    <w:rsid w:val="00C65709"/>
    <w:rsid w:val="00C6588F"/>
    <w:rsid w:val="00C6596E"/>
    <w:rsid w:val="00C665C1"/>
    <w:rsid w:val="00C668F4"/>
    <w:rsid w:val="00C66A66"/>
    <w:rsid w:val="00C66B3C"/>
    <w:rsid w:val="00C66D90"/>
    <w:rsid w:val="00C67159"/>
    <w:rsid w:val="00C6729A"/>
    <w:rsid w:val="00C67D87"/>
    <w:rsid w:val="00C704FB"/>
    <w:rsid w:val="00C705B0"/>
    <w:rsid w:val="00C70618"/>
    <w:rsid w:val="00C70764"/>
    <w:rsid w:val="00C70C8D"/>
    <w:rsid w:val="00C70CEC"/>
    <w:rsid w:val="00C71280"/>
    <w:rsid w:val="00C712FD"/>
    <w:rsid w:val="00C7150C"/>
    <w:rsid w:val="00C71A3A"/>
    <w:rsid w:val="00C71ACA"/>
    <w:rsid w:val="00C71C6E"/>
    <w:rsid w:val="00C71D85"/>
    <w:rsid w:val="00C7293E"/>
    <w:rsid w:val="00C738FB"/>
    <w:rsid w:val="00C73ABD"/>
    <w:rsid w:val="00C742E9"/>
    <w:rsid w:val="00C74368"/>
    <w:rsid w:val="00C749CC"/>
    <w:rsid w:val="00C74B55"/>
    <w:rsid w:val="00C74E27"/>
    <w:rsid w:val="00C7561B"/>
    <w:rsid w:val="00C759E3"/>
    <w:rsid w:val="00C75C65"/>
    <w:rsid w:val="00C75CC2"/>
    <w:rsid w:val="00C75D40"/>
    <w:rsid w:val="00C75EB9"/>
    <w:rsid w:val="00C76607"/>
    <w:rsid w:val="00C7670B"/>
    <w:rsid w:val="00C76712"/>
    <w:rsid w:val="00C769DC"/>
    <w:rsid w:val="00C769FE"/>
    <w:rsid w:val="00C76B6C"/>
    <w:rsid w:val="00C76C9A"/>
    <w:rsid w:val="00C77602"/>
    <w:rsid w:val="00C7771E"/>
    <w:rsid w:val="00C777D4"/>
    <w:rsid w:val="00C77ADA"/>
    <w:rsid w:val="00C77B1A"/>
    <w:rsid w:val="00C77EDE"/>
    <w:rsid w:val="00C803D4"/>
    <w:rsid w:val="00C803E3"/>
    <w:rsid w:val="00C804AD"/>
    <w:rsid w:val="00C80AFB"/>
    <w:rsid w:val="00C80C4D"/>
    <w:rsid w:val="00C80D44"/>
    <w:rsid w:val="00C80DBF"/>
    <w:rsid w:val="00C8149A"/>
    <w:rsid w:val="00C81E66"/>
    <w:rsid w:val="00C82159"/>
    <w:rsid w:val="00C82403"/>
    <w:rsid w:val="00C82490"/>
    <w:rsid w:val="00C825E3"/>
    <w:rsid w:val="00C82662"/>
    <w:rsid w:val="00C82AB1"/>
    <w:rsid w:val="00C82F8A"/>
    <w:rsid w:val="00C82FCD"/>
    <w:rsid w:val="00C8325C"/>
    <w:rsid w:val="00C84483"/>
    <w:rsid w:val="00C84673"/>
    <w:rsid w:val="00C849A3"/>
    <w:rsid w:val="00C85A46"/>
    <w:rsid w:val="00C85FE6"/>
    <w:rsid w:val="00C86297"/>
    <w:rsid w:val="00C86385"/>
    <w:rsid w:val="00C86876"/>
    <w:rsid w:val="00C86C5C"/>
    <w:rsid w:val="00C86C9A"/>
    <w:rsid w:val="00C86DCE"/>
    <w:rsid w:val="00C87516"/>
    <w:rsid w:val="00C876C7"/>
    <w:rsid w:val="00C878EC"/>
    <w:rsid w:val="00C90009"/>
    <w:rsid w:val="00C90490"/>
    <w:rsid w:val="00C905A7"/>
    <w:rsid w:val="00C90927"/>
    <w:rsid w:val="00C90A1C"/>
    <w:rsid w:val="00C9107F"/>
    <w:rsid w:val="00C91B12"/>
    <w:rsid w:val="00C91B65"/>
    <w:rsid w:val="00C91BAE"/>
    <w:rsid w:val="00C91E93"/>
    <w:rsid w:val="00C91F46"/>
    <w:rsid w:val="00C91FD5"/>
    <w:rsid w:val="00C924CA"/>
    <w:rsid w:val="00C92632"/>
    <w:rsid w:val="00C927F5"/>
    <w:rsid w:val="00C92C34"/>
    <w:rsid w:val="00C93256"/>
    <w:rsid w:val="00C93808"/>
    <w:rsid w:val="00C93948"/>
    <w:rsid w:val="00C9446B"/>
    <w:rsid w:val="00C9483E"/>
    <w:rsid w:val="00C94BC5"/>
    <w:rsid w:val="00C94D10"/>
    <w:rsid w:val="00C9516F"/>
    <w:rsid w:val="00C956AA"/>
    <w:rsid w:val="00C95824"/>
    <w:rsid w:val="00C95F8D"/>
    <w:rsid w:val="00C961CE"/>
    <w:rsid w:val="00C964F0"/>
    <w:rsid w:val="00C9664D"/>
    <w:rsid w:val="00C96A7E"/>
    <w:rsid w:val="00C9761D"/>
    <w:rsid w:val="00C978A1"/>
    <w:rsid w:val="00C979DE"/>
    <w:rsid w:val="00C97D9C"/>
    <w:rsid w:val="00C97DCA"/>
    <w:rsid w:val="00C97E92"/>
    <w:rsid w:val="00C97F3B"/>
    <w:rsid w:val="00C97F9D"/>
    <w:rsid w:val="00CA018E"/>
    <w:rsid w:val="00CA0329"/>
    <w:rsid w:val="00CA0610"/>
    <w:rsid w:val="00CA0686"/>
    <w:rsid w:val="00CA0755"/>
    <w:rsid w:val="00CA0A7F"/>
    <w:rsid w:val="00CA0DFD"/>
    <w:rsid w:val="00CA0E8C"/>
    <w:rsid w:val="00CA1209"/>
    <w:rsid w:val="00CA14AF"/>
    <w:rsid w:val="00CA14F8"/>
    <w:rsid w:val="00CA15A6"/>
    <w:rsid w:val="00CA1623"/>
    <w:rsid w:val="00CA1D4D"/>
    <w:rsid w:val="00CA1DF3"/>
    <w:rsid w:val="00CA1F84"/>
    <w:rsid w:val="00CA2251"/>
    <w:rsid w:val="00CA2785"/>
    <w:rsid w:val="00CA2BC7"/>
    <w:rsid w:val="00CA2E71"/>
    <w:rsid w:val="00CA326B"/>
    <w:rsid w:val="00CA326E"/>
    <w:rsid w:val="00CA33B7"/>
    <w:rsid w:val="00CA35B1"/>
    <w:rsid w:val="00CA3799"/>
    <w:rsid w:val="00CA37A2"/>
    <w:rsid w:val="00CA3967"/>
    <w:rsid w:val="00CA3A44"/>
    <w:rsid w:val="00CA3E4C"/>
    <w:rsid w:val="00CA4002"/>
    <w:rsid w:val="00CA4267"/>
    <w:rsid w:val="00CA435F"/>
    <w:rsid w:val="00CA4581"/>
    <w:rsid w:val="00CA4E31"/>
    <w:rsid w:val="00CA4F73"/>
    <w:rsid w:val="00CA505E"/>
    <w:rsid w:val="00CA5087"/>
    <w:rsid w:val="00CA62FC"/>
    <w:rsid w:val="00CA63BE"/>
    <w:rsid w:val="00CA63D0"/>
    <w:rsid w:val="00CA64C4"/>
    <w:rsid w:val="00CA686E"/>
    <w:rsid w:val="00CA69C7"/>
    <w:rsid w:val="00CA6B3F"/>
    <w:rsid w:val="00CA6C9A"/>
    <w:rsid w:val="00CA6C9B"/>
    <w:rsid w:val="00CA73D9"/>
    <w:rsid w:val="00CA764B"/>
    <w:rsid w:val="00CA7BDB"/>
    <w:rsid w:val="00CA7CB8"/>
    <w:rsid w:val="00CB003B"/>
    <w:rsid w:val="00CB0241"/>
    <w:rsid w:val="00CB060D"/>
    <w:rsid w:val="00CB095D"/>
    <w:rsid w:val="00CB0A47"/>
    <w:rsid w:val="00CB15E1"/>
    <w:rsid w:val="00CB15F5"/>
    <w:rsid w:val="00CB165F"/>
    <w:rsid w:val="00CB190D"/>
    <w:rsid w:val="00CB19DD"/>
    <w:rsid w:val="00CB264C"/>
    <w:rsid w:val="00CB2755"/>
    <w:rsid w:val="00CB29C2"/>
    <w:rsid w:val="00CB2B26"/>
    <w:rsid w:val="00CB2FF0"/>
    <w:rsid w:val="00CB3332"/>
    <w:rsid w:val="00CB3493"/>
    <w:rsid w:val="00CB3531"/>
    <w:rsid w:val="00CB38D4"/>
    <w:rsid w:val="00CB39A0"/>
    <w:rsid w:val="00CB3B5A"/>
    <w:rsid w:val="00CB3C61"/>
    <w:rsid w:val="00CB40D3"/>
    <w:rsid w:val="00CB44FA"/>
    <w:rsid w:val="00CB49FA"/>
    <w:rsid w:val="00CB4B41"/>
    <w:rsid w:val="00CB4F3E"/>
    <w:rsid w:val="00CB50E6"/>
    <w:rsid w:val="00CB5354"/>
    <w:rsid w:val="00CB5456"/>
    <w:rsid w:val="00CB5917"/>
    <w:rsid w:val="00CB5B61"/>
    <w:rsid w:val="00CB5E96"/>
    <w:rsid w:val="00CB63B8"/>
    <w:rsid w:val="00CB6471"/>
    <w:rsid w:val="00CB68C2"/>
    <w:rsid w:val="00CB6EA9"/>
    <w:rsid w:val="00CB6EAA"/>
    <w:rsid w:val="00CB6FA7"/>
    <w:rsid w:val="00CB7974"/>
    <w:rsid w:val="00CB7BB0"/>
    <w:rsid w:val="00CB7DF9"/>
    <w:rsid w:val="00CC00C2"/>
    <w:rsid w:val="00CC0B6C"/>
    <w:rsid w:val="00CC0C3A"/>
    <w:rsid w:val="00CC10DC"/>
    <w:rsid w:val="00CC10E7"/>
    <w:rsid w:val="00CC15EC"/>
    <w:rsid w:val="00CC1B08"/>
    <w:rsid w:val="00CC1BA4"/>
    <w:rsid w:val="00CC1DC4"/>
    <w:rsid w:val="00CC21B8"/>
    <w:rsid w:val="00CC2721"/>
    <w:rsid w:val="00CC2741"/>
    <w:rsid w:val="00CC2939"/>
    <w:rsid w:val="00CC2A90"/>
    <w:rsid w:val="00CC2ADE"/>
    <w:rsid w:val="00CC2C19"/>
    <w:rsid w:val="00CC2CF6"/>
    <w:rsid w:val="00CC30A5"/>
    <w:rsid w:val="00CC38AA"/>
    <w:rsid w:val="00CC3947"/>
    <w:rsid w:val="00CC3B69"/>
    <w:rsid w:val="00CC4032"/>
    <w:rsid w:val="00CC4308"/>
    <w:rsid w:val="00CC4EF6"/>
    <w:rsid w:val="00CC5526"/>
    <w:rsid w:val="00CC5DB1"/>
    <w:rsid w:val="00CC5F3C"/>
    <w:rsid w:val="00CC6339"/>
    <w:rsid w:val="00CC636A"/>
    <w:rsid w:val="00CC66FB"/>
    <w:rsid w:val="00CC6DB0"/>
    <w:rsid w:val="00CC6F8D"/>
    <w:rsid w:val="00CC7170"/>
    <w:rsid w:val="00CC72AD"/>
    <w:rsid w:val="00CC72E4"/>
    <w:rsid w:val="00CC75D6"/>
    <w:rsid w:val="00CC7709"/>
    <w:rsid w:val="00CC78F3"/>
    <w:rsid w:val="00CC7D91"/>
    <w:rsid w:val="00CC7E9D"/>
    <w:rsid w:val="00CC7EB7"/>
    <w:rsid w:val="00CD0151"/>
    <w:rsid w:val="00CD087F"/>
    <w:rsid w:val="00CD0913"/>
    <w:rsid w:val="00CD0ADC"/>
    <w:rsid w:val="00CD0ECF"/>
    <w:rsid w:val="00CD100F"/>
    <w:rsid w:val="00CD1024"/>
    <w:rsid w:val="00CD1D64"/>
    <w:rsid w:val="00CD1E58"/>
    <w:rsid w:val="00CD2779"/>
    <w:rsid w:val="00CD2A4F"/>
    <w:rsid w:val="00CD2E6A"/>
    <w:rsid w:val="00CD31D6"/>
    <w:rsid w:val="00CD3363"/>
    <w:rsid w:val="00CD3662"/>
    <w:rsid w:val="00CD3887"/>
    <w:rsid w:val="00CD39AB"/>
    <w:rsid w:val="00CD39F7"/>
    <w:rsid w:val="00CD3A72"/>
    <w:rsid w:val="00CD3F2E"/>
    <w:rsid w:val="00CD4CEA"/>
    <w:rsid w:val="00CD4D1A"/>
    <w:rsid w:val="00CD51CB"/>
    <w:rsid w:val="00CD541F"/>
    <w:rsid w:val="00CD5486"/>
    <w:rsid w:val="00CD56AC"/>
    <w:rsid w:val="00CD5882"/>
    <w:rsid w:val="00CD5B5D"/>
    <w:rsid w:val="00CD5C0F"/>
    <w:rsid w:val="00CD5E9F"/>
    <w:rsid w:val="00CD628B"/>
    <w:rsid w:val="00CD642B"/>
    <w:rsid w:val="00CD68AE"/>
    <w:rsid w:val="00CD6CB8"/>
    <w:rsid w:val="00CD6E29"/>
    <w:rsid w:val="00CD6EA5"/>
    <w:rsid w:val="00CD6ED4"/>
    <w:rsid w:val="00CD7429"/>
    <w:rsid w:val="00CD743A"/>
    <w:rsid w:val="00CD76D6"/>
    <w:rsid w:val="00CD78FC"/>
    <w:rsid w:val="00CD7E4D"/>
    <w:rsid w:val="00CE02C3"/>
    <w:rsid w:val="00CE0E3A"/>
    <w:rsid w:val="00CE0F40"/>
    <w:rsid w:val="00CE0FDF"/>
    <w:rsid w:val="00CE15AB"/>
    <w:rsid w:val="00CE1667"/>
    <w:rsid w:val="00CE1B11"/>
    <w:rsid w:val="00CE1BA4"/>
    <w:rsid w:val="00CE1BBE"/>
    <w:rsid w:val="00CE1BD0"/>
    <w:rsid w:val="00CE1CE7"/>
    <w:rsid w:val="00CE1E38"/>
    <w:rsid w:val="00CE1FD6"/>
    <w:rsid w:val="00CE1FE5"/>
    <w:rsid w:val="00CE2453"/>
    <w:rsid w:val="00CE2485"/>
    <w:rsid w:val="00CE24BC"/>
    <w:rsid w:val="00CE25C1"/>
    <w:rsid w:val="00CE2830"/>
    <w:rsid w:val="00CE2AFF"/>
    <w:rsid w:val="00CE3100"/>
    <w:rsid w:val="00CE3519"/>
    <w:rsid w:val="00CE354B"/>
    <w:rsid w:val="00CE358C"/>
    <w:rsid w:val="00CE3F1A"/>
    <w:rsid w:val="00CE4C85"/>
    <w:rsid w:val="00CE4D61"/>
    <w:rsid w:val="00CE527F"/>
    <w:rsid w:val="00CE53F6"/>
    <w:rsid w:val="00CE540C"/>
    <w:rsid w:val="00CE561F"/>
    <w:rsid w:val="00CE5681"/>
    <w:rsid w:val="00CE59B2"/>
    <w:rsid w:val="00CE5AD2"/>
    <w:rsid w:val="00CE5F34"/>
    <w:rsid w:val="00CE6208"/>
    <w:rsid w:val="00CE64FE"/>
    <w:rsid w:val="00CE6C83"/>
    <w:rsid w:val="00CE6ED6"/>
    <w:rsid w:val="00CE73D6"/>
    <w:rsid w:val="00CE779D"/>
    <w:rsid w:val="00CE799F"/>
    <w:rsid w:val="00CE7BEE"/>
    <w:rsid w:val="00CE7CB9"/>
    <w:rsid w:val="00CE7E21"/>
    <w:rsid w:val="00CE7ECB"/>
    <w:rsid w:val="00CF0328"/>
    <w:rsid w:val="00CF097F"/>
    <w:rsid w:val="00CF0B4E"/>
    <w:rsid w:val="00CF0BDE"/>
    <w:rsid w:val="00CF0C35"/>
    <w:rsid w:val="00CF13AE"/>
    <w:rsid w:val="00CF215F"/>
    <w:rsid w:val="00CF2280"/>
    <w:rsid w:val="00CF2444"/>
    <w:rsid w:val="00CF2551"/>
    <w:rsid w:val="00CF255D"/>
    <w:rsid w:val="00CF2B2F"/>
    <w:rsid w:val="00CF2B88"/>
    <w:rsid w:val="00CF2E09"/>
    <w:rsid w:val="00CF37C1"/>
    <w:rsid w:val="00CF3959"/>
    <w:rsid w:val="00CF3A01"/>
    <w:rsid w:val="00CF3C0F"/>
    <w:rsid w:val="00CF3E38"/>
    <w:rsid w:val="00CF3EFA"/>
    <w:rsid w:val="00CF40B4"/>
    <w:rsid w:val="00CF41CD"/>
    <w:rsid w:val="00CF43E5"/>
    <w:rsid w:val="00CF44B9"/>
    <w:rsid w:val="00CF473E"/>
    <w:rsid w:val="00CF4844"/>
    <w:rsid w:val="00CF4B36"/>
    <w:rsid w:val="00CF4FB3"/>
    <w:rsid w:val="00CF52BE"/>
    <w:rsid w:val="00CF5309"/>
    <w:rsid w:val="00CF5374"/>
    <w:rsid w:val="00CF5467"/>
    <w:rsid w:val="00CF5797"/>
    <w:rsid w:val="00CF59F7"/>
    <w:rsid w:val="00CF625D"/>
    <w:rsid w:val="00CF62E2"/>
    <w:rsid w:val="00CF62E6"/>
    <w:rsid w:val="00CF69DA"/>
    <w:rsid w:val="00CF69F7"/>
    <w:rsid w:val="00CF6AC8"/>
    <w:rsid w:val="00CF6B94"/>
    <w:rsid w:val="00CF6F90"/>
    <w:rsid w:val="00CF7138"/>
    <w:rsid w:val="00CF746C"/>
    <w:rsid w:val="00CF771A"/>
    <w:rsid w:val="00CF77DA"/>
    <w:rsid w:val="00CF7800"/>
    <w:rsid w:val="00CF79ED"/>
    <w:rsid w:val="00CF7A70"/>
    <w:rsid w:val="00CF7E24"/>
    <w:rsid w:val="00CF7F3B"/>
    <w:rsid w:val="00D00578"/>
    <w:rsid w:val="00D005A0"/>
    <w:rsid w:val="00D00801"/>
    <w:rsid w:val="00D009C1"/>
    <w:rsid w:val="00D00BD0"/>
    <w:rsid w:val="00D010CD"/>
    <w:rsid w:val="00D01190"/>
    <w:rsid w:val="00D01375"/>
    <w:rsid w:val="00D015EE"/>
    <w:rsid w:val="00D02033"/>
    <w:rsid w:val="00D02163"/>
    <w:rsid w:val="00D0216C"/>
    <w:rsid w:val="00D02172"/>
    <w:rsid w:val="00D024DA"/>
    <w:rsid w:val="00D025B0"/>
    <w:rsid w:val="00D027E5"/>
    <w:rsid w:val="00D0299E"/>
    <w:rsid w:val="00D02B4F"/>
    <w:rsid w:val="00D02DB4"/>
    <w:rsid w:val="00D0311A"/>
    <w:rsid w:val="00D031B3"/>
    <w:rsid w:val="00D031E1"/>
    <w:rsid w:val="00D035C1"/>
    <w:rsid w:val="00D035CD"/>
    <w:rsid w:val="00D03858"/>
    <w:rsid w:val="00D03859"/>
    <w:rsid w:val="00D04801"/>
    <w:rsid w:val="00D04B6F"/>
    <w:rsid w:val="00D04DB9"/>
    <w:rsid w:val="00D04EC7"/>
    <w:rsid w:val="00D051D9"/>
    <w:rsid w:val="00D05384"/>
    <w:rsid w:val="00D0542A"/>
    <w:rsid w:val="00D055E7"/>
    <w:rsid w:val="00D05A0A"/>
    <w:rsid w:val="00D05C1F"/>
    <w:rsid w:val="00D05F37"/>
    <w:rsid w:val="00D06200"/>
    <w:rsid w:val="00D06300"/>
    <w:rsid w:val="00D068CE"/>
    <w:rsid w:val="00D06BD4"/>
    <w:rsid w:val="00D06DFB"/>
    <w:rsid w:val="00D06F0D"/>
    <w:rsid w:val="00D07498"/>
    <w:rsid w:val="00D07645"/>
    <w:rsid w:val="00D07740"/>
    <w:rsid w:val="00D077A1"/>
    <w:rsid w:val="00D07A4A"/>
    <w:rsid w:val="00D07E1C"/>
    <w:rsid w:val="00D07E5E"/>
    <w:rsid w:val="00D1014F"/>
    <w:rsid w:val="00D108BE"/>
    <w:rsid w:val="00D10A4F"/>
    <w:rsid w:val="00D10DAC"/>
    <w:rsid w:val="00D1116D"/>
    <w:rsid w:val="00D114EF"/>
    <w:rsid w:val="00D114FA"/>
    <w:rsid w:val="00D1196F"/>
    <w:rsid w:val="00D119C9"/>
    <w:rsid w:val="00D12013"/>
    <w:rsid w:val="00D127DB"/>
    <w:rsid w:val="00D129BE"/>
    <w:rsid w:val="00D12CBE"/>
    <w:rsid w:val="00D1316D"/>
    <w:rsid w:val="00D13857"/>
    <w:rsid w:val="00D13A5B"/>
    <w:rsid w:val="00D13AF6"/>
    <w:rsid w:val="00D14194"/>
    <w:rsid w:val="00D1454B"/>
    <w:rsid w:val="00D1478C"/>
    <w:rsid w:val="00D14E85"/>
    <w:rsid w:val="00D14F5B"/>
    <w:rsid w:val="00D14F63"/>
    <w:rsid w:val="00D151AE"/>
    <w:rsid w:val="00D153D1"/>
    <w:rsid w:val="00D15E03"/>
    <w:rsid w:val="00D15EBF"/>
    <w:rsid w:val="00D162C2"/>
    <w:rsid w:val="00D162DA"/>
    <w:rsid w:val="00D163F6"/>
    <w:rsid w:val="00D16AC1"/>
    <w:rsid w:val="00D16E5F"/>
    <w:rsid w:val="00D16F16"/>
    <w:rsid w:val="00D17103"/>
    <w:rsid w:val="00D17DF5"/>
    <w:rsid w:val="00D17F9E"/>
    <w:rsid w:val="00D20155"/>
    <w:rsid w:val="00D201A9"/>
    <w:rsid w:val="00D207A4"/>
    <w:rsid w:val="00D208BA"/>
    <w:rsid w:val="00D209DC"/>
    <w:rsid w:val="00D20CD3"/>
    <w:rsid w:val="00D20D3C"/>
    <w:rsid w:val="00D20F6A"/>
    <w:rsid w:val="00D211C4"/>
    <w:rsid w:val="00D2139F"/>
    <w:rsid w:val="00D216A9"/>
    <w:rsid w:val="00D216DE"/>
    <w:rsid w:val="00D21781"/>
    <w:rsid w:val="00D21820"/>
    <w:rsid w:val="00D21BED"/>
    <w:rsid w:val="00D21C36"/>
    <w:rsid w:val="00D21F70"/>
    <w:rsid w:val="00D2211A"/>
    <w:rsid w:val="00D22209"/>
    <w:rsid w:val="00D22287"/>
    <w:rsid w:val="00D22454"/>
    <w:rsid w:val="00D2255D"/>
    <w:rsid w:val="00D22C5D"/>
    <w:rsid w:val="00D2316E"/>
    <w:rsid w:val="00D232E0"/>
    <w:rsid w:val="00D234A0"/>
    <w:rsid w:val="00D23FBF"/>
    <w:rsid w:val="00D24042"/>
    <w:rsid w:val="00D2427D"/>
    <w:rsid w:val="00D24964"/>
    <w:rsid w:val="00D24D36"/>
    <w:rsid w:val="00D24D77"/>
    <w:rsid w:val="00D24FD7"/>
    <w:rsid w:val="00D253E1"/>
    <w:rsid w:val="00D253F4"/>
    <w:rsid w:val="00D25702"/>
    <w:rsid w:val="00D2590D"/>
    <w:rsid w:val="00D25CD0"/>
    <w:rsid w:val="00D25D56"/>
    <w:rsid w:val="00D25FCB"/>
    <w:rsid w:val="00D262BC"/>
    <w:rsid w:val="00D2638F"/>
    <w:rsid w:val="00D26404"/>
    <w:rsid w:val="00D26804"/>
    <w:rsid w:val="00D268BB"/>
    <w:rsid w:val="00D26B23"/>
    <w:rsid w:val="00D26C95"/>
    <w:rsid w:val="00D26E0D"/>
    <w:rsid w:val="00D27744"/>
    <w:rsid w:val="00D2784A"/>
    <w:rsid w:val="00D27902"/>
    <w:rsid w:val="00D3012D"/>
    <w:rsid w:val="00D304F5"/>
    <w:rsid w:val="00D3060D"/>
    <w:rsid w:val="00D30752"/>
    <w:rsid w:val="00D30824"/>
    <w:rsid w:val="00D30C4D"/>
    <w:rsid w:val="00D30F5A"/>
    <w:rsid w:val="00D310C3"/>
    <w:rsid w:val="00D3113D"/>
    <w:rsid w:val="00D3145A"/>
    <w:rsid w:val="00D31924"/>
    <w:rsid w:val="00D319D4"/>
    <w:rsid w:val="00D31A33"/>
    <w:rsid w:val="00D31BF6"/>
    <w:rsid w:val="00D31E1E"/>
    <w:rsid w:val="00D326AD"/>
    <w:rsid w:val="00D328D3"/>
    <w:rsid w:val="00D3333E"/>
    <w:rsid w:val="00D3336A"/>
    <w:rsid w:val="00D3344B"/>
    <w:rsid w:val="00D334CB"/>
    <w:rsid w:val="00D33769"/>
    <w:rsid w:val="00D33A3E"/>
    <w:rsid w:val="00D33A6B"/>
    <w:rsid w:val="00D33BBF"/>
    <w:rsid w:val="00D33CD8"/>
    <w:rsid w:val="00D33D00"/>
    <w:rsid w:val="00D343D8"/>
    <w:rsid w:val="00D3451A"/>
    <w:rsid w:val="00D34746"/>
    <w:rsid w:val="00D34DF1"/>
    <w:rsid w:val="00D353CC"/>
    <w:rsid w:val="00D353D9"/>
    <w:rsid w:val="00D35409"/>
    <w:rsid w:val="00D354B0"/>
    <w:rsid w:val="00D35685"/>
    <w:rsid w:val="00D356C3"/>
    <w:rsid w:val="00D35F54"/>
    <w:rsid w:val="00D360C8"/>
    <w:rsid w:val="00D362E9"/>
    <w:rsid w:val="00D36326"/>
    <w:rsid w:val="00D36633"/>
    <w:rsid w:val="00D36F66"/>
    <w:rsid w:val="00D36F92"/>
    <w:rsid w:val="00D37080"/>
    <w:rsid w:val="00D3717A"/>
    <w:rsid w:val="00D3743A"/>
    <w:rsid w:val="00D37520"/>
    <w:rsid w:val="00D37536"/>
    <w:rsid w:val="00D37656"/>
    <w:rsid w:val="00D37DE9"/>
    <w:rsid w:val="00D401A1"/>
    <w:rsid w:val="00D4020F"/>
    <w:rsid w:val="00D403D9"/>
    <w:rsid w:val="00D40481"/>
    <w:rsid w:val="00D409ED"/>
    <w:rsid w:val="00D40C72"/>
    <w:rsid w:val="00D40D49"/>
    <w:rsid w:val="00D410C0"/>
    <w:rsid w:val="00D410EC"/>
    <w:rsid w:val="00D412CE"/>
    <w:rsid w:val="00D4154D"/>
    <w:rsid w:val="00D41571"/>
    <w:rsid w:val="00D41817"/>
    <w:rsid w:val="00D419E9"/>
    <w:rsid w:val="00D41D18"/>
    <w:rsid w:val="00D41E3E"/>
    <w:rsid w:val="00D4289E"/>
    <w:rsid w:val="00D42DB4"/>
    <w:rsid w:val="00D435E4"/>
    <w:rsid w:val="00D43ABC"/>
    <w:rsid w:val="00D43D93"/>
    <w:rsid w:val="00D43F11"/>
    <w:rsid w:val="00D4412C"/>
    <w:rsid w:val="00D44B64"/>
    <w:rsid w:val="00D45181"/>
    <w:rsid w:val="00D45369"/>
    <w:rsid w:val="00D4537B"/>
    <w:rsid w:val="00D454E7"/>
    <w:rsid w:val="00D4553C"/>
    <w:rsid w:val="00D45799"/>
    <w:rsid w:val="00D457F7"/>
    <w:rsid w:val="00D458A9"/>
    <w:rsid w:val="00D45D6D"/>
    <w:rsid w:val="00D46700"/>
    <w:rsid w:val="00D46824"/>
    <w:rsid w:val="00D46B6E"/>
    <w:rsid w:val="00D46BFB"/>
    <w:rsid w:val="00D46CE5"/>
    <w:rsid w:val="00D46FFF"/>
    <w:rsid w:val="00D470D9"/>
    <w:rsid w:val="00D475B4"/>
    <w:rsid w:val="00D47969"/>
    <w:rsid w:val="00D47993"/>
    <w:rsid w:val="00D50010"/>
    <w:rsid w:val="00D50108"/>
    <w:rsid w:val="00D507F9"/>
    <w:rsid w:val="00D50DE1"/>
    <w:rsid w:val="00D50E7A"/>
    <w:rsid w:val="00D51133"/>
    <w:rsid w:val="00D5157E"/>
    <w:rsid w:val="00D518B4"/>
    <w:rsid w:val="00D51A12"/>
    <w:rsid w:val="00D51AAC"/>
    <w:rsid w:val="00D51E80"/>
    <w:rsid w:val="00D520B9"/>
    <w:rsid w:val="00D5275F"/>
    <w:rsid w:val="00D52846"/>
    <w:rsid w:val="00D52A45"/>
    <w:rsid w:val="00D52BE0"/>
    <w:rsid w:val="00D53402"/>
    <w:rsid w:val="00D536E9"/>
    <w:rsid w:val="00D53AB9"/>
    <w:rsid w:val="00D53D27"/>
    <w:rsid w:val="00D53DDE"/>
    <w:rsid w:val="00D54DB4"/>
    <w:rsid w:val="00D550EB"/>
    <w:rsid w:val="00D5514C"/>
    <w:rsid w:val="00D5516B"/>
    <w:rsid w:val="00D55211"/>
    <w:rsid w:val="00D552FE"/>
    <w:rsid w:val="00D55617"/>
    <w:rsid w:val="00D559C0"/>
    <w:rsid w:val="00D55BE5"/>
    <w:rsid w:val="00D55D01"/>
    <w:rsid w:val="00D55DC8"/>
    <w:rsid w:val="00D5652D"/>
    <w:rsid w:val="00D56558"/>
    <w:rsid w:val="00D56981"/>
    <w:rsid w:val="00D56B46"/>
    <w:rsid w:val="00D57164"/>
    <w:rsid w:val="00D57343"/>
    <w:rsid w:val="00D57426"/>
    <w:rsid w:val="00D57483"/>
    <w:rsid w:val="00D57576"/>
    <w:rsid w:val="00D57B0A"/>
    <w:rsid w:val="00D57C1E"/>
    <w:rsid w:val="00D57DE8"/>
    <w:rsid w:val="00D6053D"/>
    <w:rsid w:val="00D60609"/>
    <w:rsid w:val="00D60880"/>
    <w:rsid w:val="00D608F2"/>
    <w:rsid w:val="00D60FA9"/>
    <w:rsid w:val="00D61BA2"/>
    <w:rsid w:val="00D61D57"/>
    <w:rsid w:val="00D6229E"/>
    <w:rsid w:val="00D6251F"/>
    <w:rsid w:val="00D62EFF"/>
    <w:rsid w:val="00D630DC"/>
    <w:rsid w:val="00D635B6"/>
    <w:rsid w:val="00D635FC"/>
    <w:rsid w:val="00D637D7"/>
    <w:rsid w:val="00D6400B"/>
    <w:rsid w:val="00D640C8"/>
    <w:rsid w:val="00D64229"/>
    <w:rsid w:val="00D64346"/>
    <w:rsid w:val="00D643A1"/>
    <w:rsid w:val="00D64638"/>
    <w:rsid w:val="00D64A23"/>
    <w:rsid w:val="00D64DF8"/>
    <w:rsid w:val="00D64E85"/>
    <w:rsid w:val="00D650DA"/>
    <w:rsid w:val="00D6555E"/>
    <w:rsid w:val="00D65631"/>
    <w:rsid w:val="00D65643"/>
    <w:rsid w:val="00D65707"/>
    <w:rsid w:val="00D657CE"/>
    <w:rsid w:val="00D659D3"/>
    <w:rsid w:val="00D65D44"/>
    <w:rsid w:val="00D66044"/>
    <w:rsid w:val="00D660D3"/>
    <w:rsid w:val="00D66109"/>
    <w:rsid w:val="00D66157"/>
    <w:rsid w:val="00D66208"/>
    <w:rsid w:val="00D666B7"/>
    <w:rsid w:val="00D66BB2"/>
    <w:rsid w:val="00D670DE"/>
    <w:rsid w:val="00D672AD"/>
    <w:rsid w:val="00D679CB"/>
    <w:rsid w:val="00D67B66"/>
    <w:rsid w:val="00D67C8B"/>
    <w:rsid w:val="00D67EC2"/>
    <w:rsid w:val="00D67F0A"/>
    <w:rsid w:val="00D7022A"/>
    <w:rsid w:val="00D7038E"/>
    <w:rsid w:val="00D70ACF"/>
    <w:rsid w:val="00D70CA0"/>
    <w:rsid w:val="00D70D90"/>
    <w:rsid w:val="00D70EFC"/>
    <w:rsid w:val="00D71132"/>
    <w:rsid w:val="00D7165A"/>
    <w:rsid w:val="00D7172B"/>
    <w:rsid w:val="00D71868"/>
    <w:rsid w:val="00D718D5"/>
    <w:rsid w:val="00D71BBD"/>
    <w:rsid w:val="00D71C36"/>
    <w:rsid w:val="00D71C73"/>
    <w:rsid w:val="00D71D21"/>
    <w:rsid w:val="00D7214A"/>
    <w:rsid w:val="00D7233C"/>
    <w:rsid w:val="00D72998"/>
    <w:rsid w:val="00D72F1F"/>
    <w:rsid w:val="00D72F31"/>
    <w:rsid w:val="00D7367B"/>
    <w:rsid w:val="00D7382C"/>
    <w:rsid w:val="00D744F8"/>
    <w:rsid w:val="00D7454E"/>
    <w:rsid w:val="00D74601"/>
    <w:rsid w:val="00D74BA7"/>
    <w:rsid w:val="00D74C18"/>
    <w:rsid w:val="00D74E0F"/>
    <w:rsid w:val="00D74E77"/>
    <w:rsid w:val="00D75111"/>
    <w:rsid w:val="00D75152"/>
    <w:rsid w:val="00D751A9"/>
    <w:rsid w:val="00D752CF"/>
    <w:rsid w:val="00D7547E"/>
    <w:rsid w:val="00D7553D"/>
    <w:rsid w:val="00D75588"/>
    <w:rsid w:val="00D755A4"/>
    <w:rsid w:val="00D756EA"/>
    <w:rsid w:val="00D75785"/>
    <w:rsid w:val="00D75B9D"/>
    <w:rsid w:val="00D75CDE"/>
    <w:rsid w:val="00D75D09"/>
    <w:rsid w:val="00D75EF8"/>
    <w:rsid w:val="00D76B94"/>
    <w:rsid w:val="00D76CCE"/>
    <w:rsid w:val="00D76F70"/>
    <w:rsid w:val="00D773F3"/>
    <w:rsid w:val="00D77516"/>
    <w:rsid w:val="00D7797A"/>
    <w:rsid w:val="00D77D16"/>
    <w:rsid w:val="00D77EC7"/>
    <w:rsid w:val="00D77EF8"/>
    <w:rsid w:val="00D805F4"/>
    <w:rsid w:val="00D8092B"/>
    <w:rsid w:val="00D80999"/>
    <w:rsid w:val="00D80D01"/>
    <w:rsid w:val="00D80F2A"/>
    <w:rsid w:val="00D812E4"/>
    <w:rsid w:val="00D8158B"/>
    <w:rsid w:val="00D8168C"/>
    <w:rsid w:val="00D8180C"/>
    <w:rsid w:val="00D82060"/>
    <w:rsid w:val="00D827B3"/>
    <w:rsid w:val="00D8282F"/>
    <w:rsid w:val="00D828FB"/>
    <w:rsid w:val="00D82D37"/>
    <w:rsid w:val="00D831FB"/>
    <w:rsid w:val="00D833E4"/>
    <w:rsid w:val="00D834C9"/>
    <w:rsid w:val="00D83BCD"/>
    <w:rsid w:val="00D83E15"/>
    <w:rsid w:val="00D83F22"/>
    <w:rsid w:val="00D84204"/>
    <w:rsid w:val="00D844B6"/>
    <w:rsid w:val="00D84939"/>
    <w:rsid w:val="00D84A4B"/>
    <w:rsid w:val="00D84DA9"/>
    <w:rsid w:val="00D84F60"/>
    <w:rsid w:val="00D853D9"/>
    <w:rsid w:val="00D8544F"/>
    <w:rsid w:val="00D85893"/>
    <w:rsid w:val="00D85A67"/>
    <w:rsid w:val="00D85A74"/>
    <w:rsid w:val="00D86223"/>
    <w:rsid w:val="00D86332"/>
    <w:rsid w:val="00D86517"/>
    <w:rsid w:val="00D86622"/>
    <w:rsid w:val="00D867C4"/>
    <w:rsid w:val="00D8697C"/>
    <w:rsid w:val="00D870AA"/>
    <w:rsid w:val="00D87112"/>
    <w:rsid w:val="00D8742D"/>
    <w:rsid w:val="00D874A4"/>
    <w:rsid w:val="00D878B0"/>
    <w:rsid w:val="00D879A2"/>
    <w:rsid w:val="00D87C36"/>
    <w:rsid w:val="00D87CEC"/>
    <w:rsid w:val="00D87F39"/>
    <w:rsid w:val="00D87F7E"/>
    <w:rsid w:val="00D90292"/>
    <w:rsid w:val="00D90452"/>
    <w:rsid w:val="00D904D7"/>
    <w:rsid w:val="00D90929"/>
    <w:rsid w:val="00D90C7E"/>
    <w:rsid w:val="00D90D39"/>
    <w:rsid w:val="00D90F06"/>
    <w:rsid w:val="00D910F6"/>
    <w:rsid w:val="00D911B9"/>
    <w:rsid w:val="00D91835"/>
    <w:rsid w:val="00D91953"/>
    <w:rsid w:val="00D91D44"/>
    <w:rsid w:val="00D9209D"/>
    <w:rsid w:val="00D922D4"/>
    <w:rsid w:val="00D923E6"/>
    <w:rsid w:val="00D9279E"/>
    <w:rsid w:val="00D92C6C"/>
    <w:rsid w:val="00D92F3B"/>
    <w:rsid w:val="00D930CC"/>
    <w:rsid w:val="00D933E6"/>
    <w:rsid w:val="00D9360C"/>
    <w:rsid w:val="00D937DA"/>
    <w:rsid w:val="00D93819"/>
    <w:rsid w:val="00D93A16"/>
    <w:rsid w:val="00D93C4C"/>
    <w:rsid w:val="00D93CE4"/>
    <w:rsid w:val="00D93D9D"/>
    <w:rsid w:val="00D94337"/>
    <w:rsid w:val="00D946C5"/>
    <w:rsid w:val="00D9473B"/>
    <w:rsid w:val="00D94CC9"/>
    <w:rsid w:val="00D94EE0"/>
    <w:rsid w:val="00D94F3C"/>
    <w:rsid w:val="00D94FAB"/>
    <w:rsid w:val="00D9505D"/>
    <w:rsid w:val="00D9510D"/>
    <w:rsid w:val="00D952DE"/>
    <w:rsid w:val="00D955B4"/>
    <w:rsid w:val="00D95BB6"/>
    <w:rsid w:val="00D95E58"/>
    <w:rsid w:val="00D960BF"/>
    <w:rsid w:val="00D9610D"/>
    <w:rsid w:val="00D963A5"/>
    <w:rsid w:val="00D96726"/>
    <w:rsid w:val="00D96761"/>
    <w:rsid w:val="00D96D03"/>
    <w:rsid w:val="00D96D81"/>
    <w:rsid w:val="00D96DD1"/>
    <w:rsid w:val="00D96E5E"/>
    <w:rsid w:val="00D97115"/>
    <w:rsid w:val="00D972EC"/>
    <w:rsid w:val="00D97687"/>
    <w:rsid w:val="00D97BF9"/>
    <w:rsid w:val="00D97E7A"/>
    <w:rsid w:val="00DA053E"/>
    <w:rsid w:val="00DA0A02"/>
    <w:rsid w:val="00DA0B5A"/>
    <w:rsid w:val="00DA1136"/>
    <w:rsid w:val="00DA1190"/>
    <w:rsid w:val="00DA1262"/>
    <w:rsid w:val="00DA164C"/>
    <w:rsid w:val="00DA16E0"/>
    <w:rsid w:val="00DA1958"/>
    <w:rsid w:val="00DA19D6"/>
    <w:rsid w:val="00DA1D44"/>
    <w:rsid w:val="00DA2062"/>
    <w:rsid w:val="00DA22E6"/>
    <w:rsid w:val="00DA2776"/>
    <w:rsid w:val="00DA2A78"/>
    <w:rsid w:val="00DA2F77"/>
    <w:rsid w:val="00DA2FA3"/>
    <w:rsid w:val="00DA30D0"/>
    <w:rsid w:val="00DA31CD"/>
    <w:rsid w:val="00DA32D9"/>
    <w:rsid w:val="00DA33F6"/>
    <w:rsid w:val="00DA3672"/>
    <w:rsid w:val="00DA38E1"/>
    <w:rsid w:val="00DA3C3A"/>
    <w:rsid w:val="00DA40AD"/>
    <w:rsid w:val="00DA42C2"/>
    <w:rsid w:val="00DA4520"/>
    <w:rsid w:val="00DA456C"/>
    <w:rsid w:val="00DA46B2"/>
    <w:rsid w:val="00DA4745"/>
    <w:rsid w:val="00DA4C31"/>
    <w:rsid w:val="00DA4D83"/>
    <w:rsid w:val="00DA4DB5"/>
    <w:rsid w:val="00DA4E60"/>
    <w:rsid w:val="00DA5305"/>
    <w:rsid w:val="00DA53C0"/>
    <w:rsid w:val="00DA5944"/>
    <w:rsid w:val="00DA5B72"/>
    <w:rsid w:val="00DA616F"/>
    <w:rsid w:val="00DA6355"/>
    <w:rsid w:val="00DA644A"/>
    <w:rsid w:val="00DA672E"/>
    <w:rsid w:val="00DA6812"/>
    <w:rsid w:val="00DA6B0C"/>
    <w:rsid w:val="00DA6B40"/>
    <w:rsid w:val="00DA6EA3"/>
    <w:rsid w:val="00DA71BE"/>
    <w:rsid w:val="00DA73A7"/>
    <w:rsid w:val="00DA74B7"/>
    <w:rsid w:val="00DA754F"/>
    <w:rsid w:val="00DA7AEF"/>
    <w:rsid w:val="00DB00F6"/>
    <w:rsid w:val="00DB0560"/>
    <w:rsid w:val="00DB071A"/>
    <w:rsid w:val="00DB09CC"/>
    <w:rsid w:val="00DB13EA"/>
    <w:rsid w:val="00DB1482"/>
    <w:rsid w:val="00DB14F1"/>
    <w:rsid w:val="00DB1681"/>
    <w:rsid w:val="00DB1724"/>
    <w:rsid w:val="00DB206F"/>
    <w:rsid w:val="00DB20D4"/>
    <w:rsid w:val="00DB21FE"/>
    <w:rsid w:val="00DB2210"/>
    <w:rsid w:val="00DB222F"/>
    <w:rsid w:val="00DB293A"/>
    <w:rsid w:val="00DB34A2"/>
    <w:rsid w:val="00DB34CC"/>
    <w:rsid w:val="00DB374B"/>
    <w:rsid w:val="00DB381C"/>
    <w:rsid w:val="00DB3A70"/>
    <w:rsid w:val="00DB3A72"/>
    <w:rsid w:val="00DB3EB9"/>
    <w:rsid w:val="00DB4094"/>
    <w:rsid w:val="00DB425F"/>
    <w:rsid w:val="00DB436A"/>
    <w:rsid w:val="00DB4B1D"/>
    <w:rsid w:val="00DB4B1E"/>
    <w:rsid w:val="00DB4B70"/>
    <w:rsid w:val="00DB4D4A"/>
    <w:rsid w:val="00DB5216"/>
    <w:rsid w:val="00DB54DB"/>
    <w:rsid w:val="00DB57D5"/>
    <w:rsid w:val="00DB5CBA"/>
    <w:rsid w:val="00DB5D28"/>
    <w:rsid w:val="00DB5E5B"/>
    <w:rsid w:val="00DB5F7A"/>
    <w:rsid w:val="00DB5FBB"/>
    <w:rsid w:val="00DB6683"/>
    <w:rsid w:val="00DB6887"/>
    <w:rsid w:val="00DB6CA9"/>
    <w:rsid w:val="00DB6E46"/>
    <w:rsid w:val="00DB6E57"/>
    <w:rsid w:val="00DB6EE2"/>
    <w:rsid w:val="00DB726C"/>
    <w:rsid w:val="00DB734B"/>
    <w:rsid w:val="00DB751B"/>
    <w:rsid w:val="00DB7530"/>
    <w:rsid w:val="00DB758F"/>
    <w:rsid w:val="00DB7829"/>
    <w:rsid w:val="00DB7C00"/>
    <w:rsid w:val="00DB7D6D"/>
    <w:rsid w:val="00DC0153"/>
    <w:rsid w:val="00DC015C"/>
    <w:rsid w:val="00DC01A9"/>
    <w:rsid w:val="00DC0353"/>
    <w:rsid w:val="00DC0519"/>
    <w:rsid w:val="00DC0ACC"/>
    <w:rsid w:val="00DC0FAD"/>
    <w:rsid w:val="00DC162A"/>
    <w:rsid w:val="00DC16F1"/>
    <w:rsid w:val="00DC1826"/>
    <w:rsid w:val="00DC1ABF"/>
    <w:rsid w:val="00DC1E1D"/>
    <w:rsid w:val="00DC1EAE"/>
    <w:rsid w:val="00DC2163"/>
    <w:rsid w:val="00DC218E"/>
    <w:rsid w:val="00DC21BE"/>
    <w:rsid w:val="00DC223D"/>
    <w:rsid w:val="00DC240B"/>
    <w:rsid w:val="00DC24CC"/>
    <w:rsid w:val="00DC259F"/>
    <w:rsid w:val="00DC26D7"/>
    <w:rsid w:val="00DC28C2"/>
    <w:rsid w:val="00DC2986"/>
    <w:rsid w:val="00DC2CD1"/>
    <w:rsid w:val="00DC32E5"/>
    <w:rsid w:val="00DC3468"/>
    <w:rsid w:val="00DC362A"/>
    <w:rsid w:val="00DC36C1"/>
    <w:rsid w:val="00DC372C"/>
    <w:rsid w:val="00DC3EA3"/>
    <w:rsid w:val="00DC44CC"/>
    <w:rsid w:val="00DC46E1"/>
    <w:rsid w:val="00DC471F"/>
    <w:rsid w:val="00DC499B"/>
    <w:rsid w:val="00DC4B01"/>
    <w:rsid w:val="00DC4D13"/>
    <w:rsid w:val="00DC4DAB"/>
    <w:rsid w:val="00DC4DD2"/>
    <w:rsid w:val="00DC51C8"/>
    <w:rsid w:val="00DC5397"/>
    <w:rsid w:val="00DC5605"/>
    <w:rsid w:val="00DC566B"/>
    <w:rsid w:val="00DC59D6"/>
    <w:rsid w:val="00DC5C8B"/>
    <w:rsid w:val="00DC5D9E"/>
    <w:rsid w:val="00DC60A7"/>
    <w:rsid w:val="00DC61C0"/>
    <w:rsid w:val="00DC6209"/>
    <w:rsid w:val="00DC662A"/>
    <w:rsid w:val="00DC672D"/>
    <w:rsid w:val="00DC674E"/>
    <w:rsid w:val="00DC6A0F"/>
    <w:rsid w:val="00DC6C6B"/>
    <w:rsid w:val="00DC6D92"/>
    <w:rsid w:val="00DC70DF"/>
    <w:rsid w:val="00DC72D0"/>
    <w:rsid w:val="00DC7647"/>
    <w:rsid w:val="00DC76EA"/>
    <w:rsid w:val="00DC7737"/>
    <w:rsid w:val="00DC7835"/>
    <w:rsid w:val="00DC7BDB"/>
    <w:rsid w:val="00DC7F87"/>
    <w:rsid w:val="00DD024B"/>
    <w:rsid w:val="00DD02C3"/>
    <w:rsid w:val="00DD04D6"/>
    <w:rsid w:val="00DD05E3"/>
    <w:rsid w:val="00DD06C5"/>
    <w:rsid w:val="00DD0934"/>
    <w:rsid w:val="00DD095A"/>
    <w:rsid w:val="00DD0F4D"/>
    <w:rsid w:val="00DD164C"/>
    <w:rsid w:val="00DD18C0"/>
    <w:rsid w:val="00DD18E0"/>
    <w:rsid w:val="00DD18EB"/>
    <w:rsid w:val="00DD1A98"/>
    <w:rsid w:val="00DD23CC"/>
    <w:rsid w:val="00DD2B24"/>
    <w:rsid w:val="00DD2CEC"/>
    <w:rsid w:val="00DD2CFB"/>
    <w:rsid w:val="00DD2D17"/>
    <w:rsid w:val="00DD2FCA"/>
    <w:rsid w:val="00DD3002"/>
    <w:rsid w:val="00DD31A0"/>
    <w:rsid w:val="00DD369F"/>
    <w:rsid w:val="00DD3A78"/>
    <w:rsid w:val="00DD3B51"/>
    <w:rsid w:val="00DD3E83"/>
    <w:rsid w:val="00DD3F7D"/>
    <w:rsid w:val="00DD3F9E"/>
    <w:rsid w:val="00DD4102"/>
    <w:rsid w:val="00DD411B"/>
    <w:rsid w:val="00DD4487"/>
    <w:rsid w:val="00DD4D8B"/>
    <w:rsid w:val="00DD4FE5"/>
    <w:rsid w:val="00DD5036"/>
    <w:rsid w:val="00DD5379"/>
    <w:rsid w:val="00DD5425"/>
    <w:rsid w:val="00DD5586"/>
    <w:rsid w:val="00DD57CB"/>
    <w:rsid w:val="00DD583E"/>
    <w:rsid w:val="00DD5A9D"/>
    <w:rsid w:val="00DD5B0C"/>
    <w:rsid w:val="00DD5DE5"/>
    <w:rsid w:val="00DD5E29"/>
    <w:rsid w:val="00DD600B"/>
    <w:rsid w:val="00DD61A2"/>
    <w:rsid w:val="00DD6338"/>
    <w:rsid w:val="00DD64E8"/>
    <w:rsid w:val="00DD6556"/>
    <w:rsid w:val="00DD6BFE"/>
    <w:rsid w:val="00DD7020"/>
    <w:rsid w:val="00DD7378"/>
    <w:rsid w:val="00DD77D8"/>
    <w:rsid w:val="00DD7987"/>
    <w:rsid w:val="00DD7BAC"/>
    <w:rsid w:val="00DD7EE5"/>
    <w:rsid w:val="00DE02E0"/>
    <w:rsid w:val="00DE02E3"/>
    <w:rsid w:val="00DE031C"/>
    <w:rsid w:val="00DE03C4"/>
    <w:rsid w:val="00DE0EC2"/>
    <w:rsid w:val="00DE1099"/>
    <w:rsid w:val="00DE1A0E"/>
    <w:rsid w:val="00DE1C18"/>
    <w:rsid w:val="00DE1F72"/>
    <w:rsid w:val="00DE2304"/>
    <w:rsid w:val="00DE231F"/>
    <w:rsid w:val="00DE29F7"/>
    <w:rsid w:val="00DE2BE4"/>
    <w:rsid w:val="00DE2CB9"/>
    <w:rsid w:val="00DE2DE3"/>
    <w:rsid w:val="00DE332B"/>
    <w:rsid w:val="00DE34A4"/>
    <w:rsid w:val="00DE35D6"/>
    <w:rsid w:val="00DE36CD"/>
    <w:rsid w:val="00DE3748"/>
    <w:rsid w:val="00DE3A72"/>
    <w:rsid w:val="00DE3DCF"/>
    <w:rsid w:val="00DE3F33"/>
    <w:rsid w:val="00DE3F9D"/>
    <w:rsid w:val="00DE4167"/>
    <w:rsid w:val="00DE44BF"/>
    <w:rsid w:val="00DE49DF"/>
    <w:rsid w:val="00DE4ABF"/>
    <w:rsid w:val="00DE4ACD"/>
    <w:rsid w:val="00DE4B34"/>
    <w:rsid w:val="00DE52D0"/>
    <w:rsid w:val="00DE57BC"/>
    <w:rsid w:val="00DE5B4A"/>
    <w:rsid w:val="00DE5FC1"/>
    <w:rsid w:val="00DE6646"/>
    <w:rsid w:val="00DE6973"/>
    <w:rsid w:val="00DE6AD0"/>
    <w:rsid w:val="00DE6B99"/>
    <w:rsid w:val="00DE6E1C"/>
    <w:rsid w:val="00DE6E27"/>
    <w:rsid w:val="00DE6E36"/>
    <w:rsid w:val="00DE720D"/>
    <w:rsid w:val="00DE76E9"/>
    <w:rsid w:val="00DE7890"/>
    <w:rsid w:val="00DE7AF2"/>
    <w:rsid w:val="00DE7FEF"/>
    <w:rsid w:val="00DF08D8"/>
    <w:rsid w:val="00DF0B05"/>
    <w:rsid w:val="00DF0C89"/>
    <w:rsid w:val="00DF0EAC"/>
    <w:rsid w:val="00DF0EDF"/>
    <w:rsid w:val="00DF1023"/>
    <w:rsid w:val="00DF1D6A"/>
    <w:rsid w:val="00DF1DEA"/>
    <w:rsid w:val="00DF20E1"/>
    <w:rsid w:val="00DF2111"/>
    <w:rsid w:val="00DF22BF"/>
    <w:rsid w:val="00DF22DF"/>
    <w:rsid w:val="00DF2AF5"/>
    <w:rsid w:val="00DF2F63"/>
    <w:rsid w:val="00DF305E"/>
    <w:rsid w:val="00DF3338"/>
    <w:rsid w:val="00DF3A41"/>
    <w:rsid w:val="00DF3A5C"/>
    <w:rsid w:val="00DF3AFA"/>
    <w:rsid w:val="00DF3B97"/>
    <w:rsid w:val="00DF3FF2"/>
    <w:rsid w:val="00DF4331"/>
    <w:rsid w:val="00DF4D79"/>
    <w:rsid w:val="00DF50E5"/>
    <w:rsid w:val="00DF5D38"/>
    <w:rsid w:val="00DF5EEB"/>
    <w:rsid w:val="00DF6095"/>
    <w:rsid w:val="00DF6130"/>
    <w:rsid w:val="00DF618A"/>
    <w:rsid w:val="00DF63E5"/>
    <w:rsid w:val="00DF67A9"/>
    <w:rsid w:val="00DF6A5C"/>
    <w:rsid w:val="00DF6B14"/>
    <w:rsid w:val="00DF6DE5"/>
    <w:rsid w:val="00DF6EF4"/>
    <w:rsid w:val="00DF7113"/>
    <w:rsid w:val="00DF72C6"/>
    <w:rsid w:val="00DF73FE"/>
    <w:rsid w:val="00DF742C"/>
    <w:rsid w:val="00DF7BEC"/>
    <w:rsid w:val="00E001DE"/>
    <w:rsid w:val="00E009D3"/>
    <w:rsid w:val="00E009E1"/>
    <w:rsid w:val="00E00AAB"/>
    <w:rsid w:val="00E00B01"/>
    <w:rsid w:val="00E00B0E"/>
    <w:rsid w:val="00E00C4E"/>
    <w:rsid w:val="00E00F08"/>
    <w:rsid w:val="00E00FED"/>
    <w:rsid w:val="00E011D8"/>
    <w:rsid w:val="00E01960"/>
    <w:rsid w:val="00E01973"/>
    <w:rsid w:val="00E01AFC"/>
    <w:rsid w:val="00E024C4"/>
    <w:rsid w:val="00E02695"/>
    <w:rsid w:val="00E02859"/>
    <w:rsid w:val="00E02B75"/>
    <w:rsid w:val="00E02E12"/>
    <w:rsid w:val="00E02F13"/>
    <w:rsid w:val="00E03393"/>
    <w:rsid w:val="00E035F5"/>
    <w:rsid w:val="00E03D37"/>
    <w:rsid w:val="00E03EF3"/>
    <w:rsid w:val="00E04165"/>
    <w:rsid w:val="00E04178"/>
    <w:rsid w:val="00E0488F"/>
    <w:rsid w:val="00E04E49"/>
    <w:rsid w:val="00E05618"/>
    <w:rsid w:val="00E0582C"/>
    <w:rsid w:val="00E06234"/>
    <w:rsid w:val="00E0687F"/>
    <w:rsid w:val="00E06F27"/>
    <w:rsid w:val="00E06FCE"/>
    <w:rsid w:val="00E0708F"/>
    <w:rsid w:val="00E071E6"/>
    <w:rsid w:val="00E074EA"/>
    <w:rsid w:val="00E07B0E"/>
    <w:rsid w:val="00E07D46"/>
    <w:rsid w:val="00E102D2"/>
    <w:rsid w:val="00E10C18"/>
    <w:rsid w:val="00E10EFE"/>
    <w:rsid w:val="00E10FA9"/>
    <w:rsid w:val="00E11975"/>
    <w:rsid w:val="00E11D63"/>
    <w:rsid w:val="00E11E3B"/>
    <w:rsid w:val="00E11E65"/>
    <w:rsid w:val="00E12132"/>
    <w:rsid w:val="00E125F3"/>
    <w:rsid w:val="00E12800"/>
    <w:rsid w:val="00E129C4"/>
    <w:rsid w:val="00E12FEC"/>
    <w:rsid w:val="00E133F4"/>
    <w:rsid w:val="00E13AB4"/>
    <w:rsid w:val="00E13BEA"/>
    <w:rsid w:val="00E13E6E"/>
    <w:rsid w:val="00E1433C"/>
    <w:rsid w:val="00E14428"/>
    <w:rsid w:val="00E14EA1"/>
    <w:rsid w:val="00E153B4"/>
    <w:rsid w:val="00E154E9"/>
    <w:rsid w:val="00E157E0"/>
    <w:rsid w:val="00E15A48"/>
    <w:rsid w:val="00E15C96"/>
    <w:rsid w:val="00E15F0C"/>
    <w:rsid w:val="00E16073"/>
    <w:rsid w:val="00E16200"/>
    <w:rsid w:val="00E1628C"/>
    <w:rsid w:val="00E16729"/>
    <w:rsid w:val="00E16826"/>
    <w:rsid w:val="00E168A8"/>
    <w:rsid w:val="00E16917"/>
    <w:rsid w:val="00E16973"/>
    <w:rsid w:val="00E16BEF"/>
    <w:rsid w:val="00E16ED5"/>
    <w:rsid w:val="00E17060"/>
    <w:rsid w:val="00E17147"/>
    <w:rsid w:val="00E1729B"/>
    <w:rsid w:val="00E174DD"/>
    <w:rsid w:val="00E1771B"/>
    <w:rsid w:val="00E17ADB"/>
    <w:rsid w:val="00E17B1E"/>
    <w:rsid w:val="00E17EE0"/>
    <w:rsid w:val="00E20458"/>
    <w:rsid w:val="00E2071F"/>
    <w:rsid w:val="00E215E9"/>
    <w:rsid w:val="00E21B9C"/>
    <w:rsid w:val="00E21CF5"/>
    <w:rsid w:val="00E21E9C"/>
    <w:rsid w:val="00E21EB2"/>
    <w:rsid w:val="00E225C1"/>
    <w:rsid w:val="00E22C30"/>
    <w:rsid w:val="00E2343D"/>
    <w:rsid w:val="00E23E9A"/>
    <w:rsid w:val="00E24358"/>
    <w:rsid w:val="00E24779"/>
    <w:rsid w:val="00E249EB"/>
    <w:rsid w:val="00E24A6E"/>
    <w:rsid w:val="00E24CFD"/>
    <w:rsid w:val="00E24D9D"/>
    <w:rsid w:val="00E24FB1"/>
    <w:rsid w:val="00E24FE1"/>
    <w:rsid w:val="00E2525E"/>
    <w:rsid w:val="00E254D6"/>
    <w:rsid w:val="00E25648"/>
    <w:rsid w:val="00E256B0"/>
    <w:rsid w:val="00E258A6"/>
    <w:rsid w:val="00E26005"/>
    <w:rsid w:val="00E26144"/>
    <w:rsid w:val="00E261BF"/>
    <w:rsid w:val="00E26290"/>
    <w:rsid w:val="00E26580"/>
    <w:rsid w:val="00E2662D"/>
    <w:rsid w:val="00E267D7"/>
    <w:rsid w:val="00E269AC"/>
    <w:rsid w:val="00E26C42"/>
    <w:rsid w:val="00E270EA"/>
    <w:rsid w:val="00E270ED"/>
    <w:rsid w:val="00E271BF"/>
    <w:rsid w:val="00E271D8"/>
    <w:rsid w:val="00E27643"/>
    <w:rsid w:val="00E277A7"/>
    <w:rsid w:val="00E278E9"/>
    <w:rsid w:val="00E27B00"/>
    <w:rsid w:val="00E27DCF"/>
    <w:rsid w:val="00E27EBC"/>
    <w:rsid w:val="00E3006C"/>
    <w:rsid w:val="00E3010C"/>
    <w:rsid w:val="00E303AA"/>
    <w:rsid w:val="00E30832"/>
    <w:rsid w:val="00E30CD3"/>
    <w:rsid w:val="00E30DCC"/>
    <w:rsid w:val="00E31036"/>
    <w:rsid w:val="00E3186C"/>
    <w:rsid w:val="00E31AC9"/>
    <w:rsid w:val="00E31BC6"/>
    <w:rsid w:val="00E31D08"/>
    <w:rsid w:val="00E31EEC"/>
    <w:rsid w:val="00E32113"/>
    <w:rsid w:val="00E324D7"/>
    <w:rsid w:val="00E32829"/>
    <w:rsid w:val="00E32993"/>
    <w:rsid w:val="00E32CD8"/>
    <w:rsid w:val="00E32DE9"/>
    <w:rsid w:val="00E33075"/>
    <w:rsid w:val="00E3338F"/>
    <w:rsid w:val="00E33671"/>
    <w:rsid w:val="00E3384F"/>
    <w:rsid w:val="00E33979"/>
    <w:rsid w:val="00E33AD3"/>
    <w:rsid w:val="00E33DAD"/>
    <w:rsid w:val="00E34074"/>
    <w:rsid w:val="00E340C1"/>
    <w:rsid w:val="00E340FB"/>
    <w:rsid w:val="00E343F2"/>
    <w:rsid w:val="00E345CE"/>
    <w:rsid w:val="00E348C4"/>
    <w:rsid w:val="00E34A80"/>
    <w:rsid w:val="00E34D77"/>
    <w:rsid w:val="00E350B0"/>
    <w:rsid w:val="00E3525A"/>
    <w:rsid w:val="00E352CA"/>
    <w:rsid w:val="00E35509"/>
    <w:rsid w:val="00E3584A"/>
    <w:rsid w:val="00E35893"/>
    <w:rsid w:val="00E359E5"/>
    <w:rsid w:val="00E35AE1"/>
    <w:rsid w:val="00E35CC0"/>
    <w:rsid w:val="00E35E65"/>
    <w:rsid w:val="00E36341"/>
    <w:rsid w:val="00E3639A"/>
    <w:rsid w:val="00E3643D"/>
    <w:rsid w:val="00E36958"/>
    <w:rsid w:val="00E36A61"/>
    <w:rsid w:val="00E36DBB"/>
    <w:rsid w:val="00E3722B"/>
    <w:rsid w:val="00E374DF"/>
    <w:rsid w:val="00E376A4"/>
    <w:rsid w:val="00E3777D"/>
    <w:rsid w:val="00E377EF"/>
    <w:rsid w:val="00E37DB8"/>
    <w:rsid w:val="00E40081"/>
    <w:rsid w:val="00E40137"/>
    <w:rsid w:val="00E405FD"/>
    <w:rsid w:val="00E40EFC"/>
    <w:rsid w:val="00E414A1"/>
    <w:rsid w:val="00E414CB"/>
    <w:rsid w:val="00E42330"/>
    <w:rsid w:val="00E426C3"/>
    <w:rsid w:val="00E4281C"/>
    <w:rsid w:val="00E42A21"/>
    <w:rsid w:val="00E42AB2"/>
    <w:rsid w:val="00E42AFD"/>
    <w:rsid w:val="00E42E4D"/>
    <w:rsid w:val="00E42F17"/>
    <w:rsid w:val="00E4308A"/>
    <w:rsid w:val="00E43A1C"/>
    <w:rsid w:val="00E43AF8"/>
    <w:rsid w:val="00E43E4A"/>
    <w:rsid w:val="00E43EE1"/>
    <w:rsid w:val="00E43FFF"/>
    <w:rsid w:val="00E44213"/>
    <w:rsid w:val="00E44699"/>
    <w:rsid w:val="00E448A8"/>
    <w:rsid w:val="00E44CDA"/>
    <w:rsid w:val="00E45785"/>
    <w:rsid w:val="00E45C3B"/>
    <w:rsid w:val="00E45EEB"/>
    <w:rsid w:val="00E4629B"/>
    <w:rsid w:val="00E469E2"/>
    <w:rsid w:val="00E46A00"/>
    <w:rsid w:val="00E46AC4"/>
    <w:rsid w:val="00E46D0C"/>
    <w:rsid w:val="00E472FA"/>
    <w:rsid w:val="00E47786"/>
    <w:rsid w:val="00E47A3F"/>
    <w:rsid w:val="00E47DCD"/>
    <w:rsid w:val="00E501EA"/>
    <w:rsid w:val="00E50450"/>
    <w:rsid w:val="00E50593"/>
    <w:rsid w:val="00E50691"/>
    <w:rsid w:val="00E506EF"/>
    <w:rsid w:val="00E50833"/>
    <w:rsid w:val="00E50B9D"/>
    <w:rsid w:val="00E50C47"/>
    <w:rsid w:val="00E50CFD"/>
    <w:rsid w:val="00E51160"/>
    <w:rsid w:val="00E51168"/>
    <w:rsid w:val="00E51417"/>
    <w:rsid w:val="00E51510"/>
    <w:rsid w:val="00E5175C"/>
    <w:rsid w:val="00E51CE5"/>
    <w:rsid w:val="00E52431"/>
    <w:rsid w:val="00E52546"/>
    <w:rsid w:val="00E5262D"/>
    <w:rsid w:val="00E52755"/>
    <w:rsid w:val="00E52C1A"/>
    <w:rsid w:val="00E52E95"/>
    <w:rsid w:val="00E53034"/>
    <w:rsid w:val="00E531BC"/>
    <w:rsid w:val="00E531DA"/>
    <w:rsid w:val="00E53702"/>
    <w:rsid w:val="00E5387E"/>
    <w:rsid w:val="00E53A7A"/>
    <w:rsid w:val="00E53B59"/>
    <w:rsid w:val="00E53BDE"/>
    <w:rsid w:val="00E53C07"/>
    <w:rsid w:val="00E53C27"/>
    <w:rsid w:val="00E53C6F"/>
    <w:rsid w:val="00E53D35"/>
    <w:rsid w:val="00E53DAB"/>
    <w:rsid w:val="00E54005"/>
    <w:rsid w:val="00E549CC"/>
    <w:rsid w:val="00E54B51"/>
    <w:rsid w:val="00E54E0F"/>
    <w:rsid w:val="00E54FCB"/>
    <w:rsid w:val="00E551CC"/>
    <w:rsid w:val="00E5565D"/>
    <w:rsid w:val="00E55771"/>
    <w:rsid w:val="00E55912"/>
    <w:rsid w:val="00E55B9E"/>
    <w:rsid w:val="00E55CF5"/>
    <w:rsid w:val="00E56648"/>
    <w:rsid w:val="00E56731"/>
    <w:rsid w:val="00E5682A"/>
    <w:rsid w:val="00E56B07"/>
    <w:rsid w:val="00E56D10"/>
    <w:rsid w:val="00E56E21"/>
    <w:rsid w:val="00E56E4A"/>
    <w:rsid w:val="00E56E85"/>
    <w:rsid w:val="00E57244"/>
    <w:rsid w:val="00E572AE"/>
    <w:rsid w:val="00E57805"/>
    <w:rsid w:val="00E5793A"/>
    <w:rsid w:val="00E579EA"/>
    <w:rsid w:val="00E57F21"/>
    <w:rsid w:val="00E57FA6"/>
    <w:rsid w:val="00E60166"/>
    <w:rsid w:val="00E60D07"/>
    <w:rsid w:val="00E61499"/>
    <w:rsid w:val="00E61A84"/>
    <w:rsid w:val="00E61CA5"/>
    <w:rsid w:val="00E621C5"/>
    <w:rsid w:val="00E622E2"/>
    <w:rsid w:val="00E624C5"/>
    <w:rsid w:val="00E629FE"/>
    <w:rsid w:val="00E62A4F"/>
    <w:rsid w:val="00E62BE5"/>
    <w:rsid w:val="00E62EDA"/>
    <w:rsid w:val="00E62F21"/>
    <w:rsid w:val="00E62F4E"/>
    <w:rsid w:val="00E6306F"/>
    <w:rsid w:val="00E630D7"/>
    <w:rsid w:val="00E631A5"/>
    <w:rsid w:val="00E6327F"/>
    <w:rsid w:val="00E634D1"/>
    <w:rsid w:val="00E63877"/>
    <w:rsid w:val="00E63CB7"/>
    <w:rsid w:val="00E63FAE"/>
    <w:rsid w:val="00E640FA"/>
    <w:rsid w:val="00E64372"/>
    <w:rsid w:val="00E6480F"/>
    <w:rsid w:val="00E6486A"/>
    <w:rsid w:val="00E648FF"/>
    <w:rsid w:val="00E6517F"/>
    <w:rsid w:val="00E65EAD"/>
    <w:rsid w:val="00E660E2"/>
    <w:rsid w:val="00E6632D"/>
    <w:rsid w:val="00E6637C"/>
    <w:rsid w:val="00E66765"/>
    <w:rsid w:val="00E66A18"/>
    <w:rsid w:val="00E67299"/>
    <w:rsid w:val="00E674A5"/>
    <w:rsid w:val="00E67600"/>
    <w:rsid w:val="00E67E52"/>
    <w:rsid w:val="00E701AA"/>
    <w:rsid w:val="00E702CC"/>
    <w:rsid w:val="00E706C3"/>
    <w:rsid w:val="00E708C7"/>
    <w:rsid w:val="00E70DC1"/>
    <w:rsid w:val="00E70DFB"/>
    <w:rsid w:val="00E70EA5"/>
    <w:rsid w:val="00E7120C"/>
    <w:rsid w:val="00E713DA"/>
    <w:rsid w:val="00E71760"/>
    <w:rsid w:val="00E7180F"/>
    <w:rsid w:val="00E71CEE"/>
    <w:rsid w:val="00E71EE2"/>
    <w:rsid w:val="00E72758"/>
    <w:rsid w:val="00E7277E"/>
    <w:rsid w:val="00E7283E"/>
    <w:rsid w:val="00E72D86"/>
    <w:rsid w:val="00E72D94"/>
    <w:rsid w:val="00E72D9F"/>
    <w:rsid w:val="00E73297"/>
    <w:rsid w:val="00E734CA"/>
    <w:rsid w:val="00E73889"/>
    <w:rsid w:val="00E73AFE"/>
    <w:rsid w:val="00E73DF8"/>
    <w:rsid w:val="00E73DFC"/>
    <w:rsid w:val="00E7432E"/>
    <w:rsid w:val="00E744D5"/>
    <w:rsid w:val="00E74ED6"/>
    <w:rsid w:val="00E75321"/>
    <w:rsid w:val="00E7569E"/>
    <w:rsid w:val="00E757FF"/>
    <w:rsid w:val="00E7591E"/>
    <w:rsid w:val="00E75958"/>
    <w:rsid w:val="00E75B31"/>
    <w:rsid w:val="00E75CD2"/>
    <w:rsid w:val="00E7600C"/>
    <w:rsid w:val="00E76692"/>
    <w:rsid w:val="00E76876"/>
    <w:rsid w:val="00E76A69"/>
    <w:rsid w:val="00E76C9B"/>
    <w:rsid w:val="00E76D3E"/>
    <w:rsid w:val="00E7714C"/>
    <w:rsid w:val="00E773B7"/>
    <w:rsid w:val="00E77DD1"/>
    <w:rsid w:val="00E8001E"/>
    <w:rsid w:val="00E8016A"/>
    <w:rsid w:val="00E80192"/>
    <w:rsid w:val="00E807DB"/>
    <w:rsid w:val="00E808EA"/>
    <w:rsid w:val="00E80C5C"/>
    <w:rsid w:val="00E80DE7"/>
    <w:rsid w:val="00E80E98"/>
    <w:rsid w:val="00E81038"/>
    <w:rsid w:val="00E810AB"/>
    <w:rsid w:val="00E81424"/>
    <w:rsid w:val="00E815FF"/>
    <w:rsid w:val="00E8221B"/>
    <w:rsid w:val="00E8235D"/>
    <w:rsid w:val="00E8254B"/>
    <w:rsid w:val="00E829AA"/>
    <w:rsid w:val="00E82A14"/>
    <w:rsid w:val="00E82B5F"/>
    <w:rsid w:val="00E82ECB"/>
    <w:rsid w:val="00E82F83"/>
    <w:rsid w:val="00E83612"/>
    <w:rsid w:val="00E83659"/>
    <w:rsid w:val="00E84029"/>
    <w:rsid w:val="00E84134"/>
    <w:rsid w:val="00E84339"/>
    <w:rsid w:val="00E8433F"/>
    <w:rsid w:val="00E84471"/>
    <w:rsid w:val="00E844B1"/>
    <w:rsid w:val="00E8458A"/>
    <w:rsid w:val="00E84689"/>
    <w:rsid w:val="00E84937"/>
    <w:rsid w:val="00E8497A"/>
    <w:rsid w:val="00E84B5C"/>
    <w:rsid w:val="00E84D86"/>
    <w:rsid w:val="00E84F95"/>
    <w:rsid w:val="00E85272"/>
    <w:rsid w:val="00E8567E"/>
    <w:rsid w:val="00E856F4"/>
    <w:rsid w:val="00E85807"/>
    <w:rsid w:val="00E85937"/>
    <w:rsid w:val="00E859BD"/>
    <w:rsid w:val="00E859F9"/>
    <w:rsid w:val="00E85D5E"/>
    <w:rsid w:val="00E85FE6"/>
    <w:rsid w:val="00E8633B"/>
    <w:rsid w:val="00E86A5D"/>
    <w:rsid w:val="00E86AC0"/>
    <w:rsid w:val="00E86C32"/>
    <w:rsid w:val="00E86D63"/>
    <w:rsid w:val="00E874A7"/>
    <w:rsid w:val="00E875FB"/>
    <w:rsid w:val="00E876F2"/>
    <w:rsid w:val="00E877BE"/>
    <w:rsid w:val="00E87943"/>
    <w:rsid w:val="00E90129"/>
    <w:rsid w:val="00E902FA"/>
    <w:rsid w:val="00E905CE"/>
    <w:rsid w:val="00E90E50"/>
    <w:rsid w:val="00E91000"/>
    <w:rsid w:val="00E9141C"/>
    <w:rsid w:val="00E91429"/>
    <w:rsid w:val="00E91521"/>
    <w:rsid w:val="00E917FD"/>
    <w:rsid w:val="00E91A25"/>
    <w:rsid w:val="00E91BAF"/>
    <w:rsid w:val="00E91D62"/>
    <w:rsid w:val="00E91D70"/>
    <w:rsid w:val="00E91DA7"/>
    <w:rsid w:val="00E91F3C"/>
    <w:rsid w:val="00E923FD"/>
    <w:rsid w:val="00E92459"/>
    <w:rsid w:val="00E9253D"/>
    <w:rsid w:val="00E92A0F"/>
    <w:rsid w:val="00E92CC8"/>
    <w:rsid w:val="00E92E13"/>
    <w:rsid w:val="00E9301E"/>
    <w:rsid w:val="00E932EE"/>
    <w:rsid w:val="00E934D9"/>
    <w:rsid w:val="00E93893"/>
    <w:rsid w:val="00E938F0"/>
    <w:rsid w:val="00E93CBA"/>
    <w:rsid w:val="00E93D35"/>
    <w:rsid w:val="00E93E30"/>
    <w:rsid w:val="00E942D5"/>
    <w:rsid w:val="00E947EF"/>
    <w:rsid w:val="00E94B4F"/>
    <w:rsid w:val="00E95451"/>
    <w:rsid w:val="00E959F7"/>
    <w:rsid w:val="00E95BFF"/>
    <w:rsid w:val="00E96457"/>
    <w:rsid w:val="00E96603"/>
    <w:rsid w:val="00E969F7"/>
    <w:rsid w:val="00E96A4A"/>
    <w:rsid w:val="00E96A71"/>
    <w:rsid w:val="00E96B2F"/>
    <w:rsid w:val="00E96BD3"/>
    <w:rsid w:val="00E96EEA"/>
    <w:rsid w:val="00E973DA"/>
    <w:rsid w:val="00E97634"/>
    <w:rsid w:val="00E97B45"/>
    <w:rsid w:val="00E97F0B"/>
    <w:rsid w:val="00EA02CB"/>
    <w:rsid w:val="00EA0345"/>
    <w:rsid w:val="00EA05A4"/>
    <w:rsid w:val="00EA066E"/>
    <w:rsid w:val="00EA089E"/>
    <w:rsid w:val="00EA0DB6"/>
    <w:rsid w:val="00EA1020"/>
    <w:rsid w:val="00EA11AA"/>
    <w:rsid w:val="00EA1791"/>
    <w:rsid w:val="00EA18A9"/>
    <w:rsid w:val="00EA1A6F"/>
    <w:rsid w:val="00EA1CB0"/>
    <w:rsid w:val="00EA1D96"/>
    <w:rsid w:val="00EA1EAB"/>
    <w:rsid w:val="00EA1F29"/>
    <w:rsid w:val="00EA1FEF"/>
    <w:rsid w:val="00EA1FFA"/>
    <w:rsid w:val="00EA2027"/>
    <w:rsid w:val="00EA2518"/>
    <w:rsid w:val="00EA273F"/>
    <w:rsid w:val="00EA2AA6"/>
    <w:rsid w:val="00EA2C72"/>
    <w:rsid w:val="00EA331D"/>
    <w:rsid w:val="00EA34ED"/>
    <w:rsid w:val="00EA37F9"/>
    <w:rsid w:val="00EA39AA"/>
    <w:rsid w:val="00EA3A0E"/>
    <w:rsid w:val="00EA3B8F"/>
    <w:rsid w:val="00EA3CFE"/>
    <w:rsid w:val="00EA4498"/>
    <w:rsid w:val="00EA48EC"/>
    <w:rsid w:val="00EA49A2"/>
    <w:rsid w:val="00EA4BE7"/>
    <w:rsid w:val="00EA4C10"/>
    <w:rsid w:val="00EA53EA"/>
    <w:rsid w:val="00EA5749"/>
    <w:rsid w:val="00EA5830"/>
    <w:rsid w:val="00EA5921"/>
    <w:rsid w:val="00EA5B09"/>
    <w:rsid w:val="00EA5F07"/>
    <w:rsid w:val="00EA5F3E"/>
    <w:rsid w:val="00EA5F8B"/>
    <w:rsid w:val="00EA60C9"/>
    <w:rsid w:val="00EA6261"/>
    <w:rsid w:val="00EA6501"/>
    <w:rsid w:val="00EA6627"/>
    <w:rsid w:val="00EA66D8"/>
    <w:rsid w:val="00EA6B6F"/>
    <w:rsid w:val="00EA6EB0"/>
    <w:rsid w:val="00EA6F45"/>
    <w:rsid w:val="00EA7197"/>
    <w:rsid w:val="00EA71B9"/>
    <w:rsid w:val="00EA759E"/>
    <w:rsid w:val="00EA75C9"/>
    <w:rsid w:val="00EA7665"/>
    <w:rsid w:val="00EA7675"/>
    <w:rsid w:val="00EA770E"/>
    <w:rsid w:val="00EA7729"/>
    <w:rsid w:val="00EA7883"/>
    <w:rsid w:val="00EA7DE1"/>
    <w:rsid w:val="00EA7E2E"/>
    <w:rsid w:val="00EB014D"/>
    <w:rsid w:val="00EB01D4"/>
    <w:rsid w:val="00EB073A"/>
    <w:rsid w:val="00EB0BEA"/>
    <w:rsid w:val="00EB0C21"/>
    <w:rsid w:val="00EB0D00"/>
    <w:rsid w:val="00EB108B"/>
    <w:rsid w:val="00EB11EF"/>
    <w:rsid w:val="00EB13CB"/>
    <w:rsid w:val="00EB1861"/>
    <w:rsid w:val="00EB1A43"/>
    <w:rsid w:val="00EB1BF1"/>
    <w:rsid w:val="00EB1F08"/>
    <w:rsid w:val="00EB1F64"/>
    <w:rsid w:val="00EB21A8"/>
    <w:rsid w:val="00EB2329"/>
    <w:rsid w:val="00EB2875"/>
    <w:rsid w:val="00EB3030"/>
    <w:rsid w:val="00EB30EE"/>
    <w:rsid w:val="00EB3354"/>
    <w:rsid w:val="00EB349D"/>
    <w:rsid w:val="00EB3B54"/>
    <w:rsid w:val="00EB3CB2"/>
    <w:rsid w:val="00EB4227"/>
    <w:rsid w:val="00EB4247"/>
    <w:rsid w:val="00EB4347"/>
    <w:rsid w:val="00EB43E3"/>
    <w:rsid w:val="00EB4499"/>
    <w:rsid w:val="00EB466A"/>
    <w:rsid w:val="00EB46CC"/>
    <w:rsid w:val="00EB473F"/>
    <w:rsid w:val="00EB50DA"/>
    <w:rsid w:val="00EB587A"/>
    <w:rsid w:val="00EB5B25"/>
    <w:rsid w:val="00EB5F4E"/>
    <w:rsid w:val="00EB6236"/>
    <w:rsid w:val="00EB63C5"/>
    <w:rsid w:val="00EB6442"/>
    <w:rsid w:val="00EB6871"/>
    <w:rsid w:val="00EB68F8"/>
    <w:rsid w:val="00EB6C57"/>
    <w:rsid w:val="00EB6D13"/>
    <w:rsid w:val="00EB703E"/>
    <w:rsid w:val="00EB708F"/>
    <w:rsid w:val="00EB721F"/>
    <w:rsid w:val="00EB7353"/>
    <w:rsid w:val="00EB7C47"/>
    <w:rsid w:val="00EB7CEA"/>
    <w:rsid w:val="00EB7FB7"/>
    <w:rsid w:val="00EC0063"/>
    <w:rsid w:val="00EC0249"/>
    <w:rsid w:val="00EC044A"/>
    <w:rsid w:val="00EC06B7"/>
    <w:rsid w:val="00EC0C66"/>
    <w:rsid w:val="00EC1184"/>
    <w:rsid w:val="00EC1919"/>
    <w:rsid w:val="00EC1B7B"/>
    <w:rsid w:val="00EC1CAA"/>
    <w:rsid w:val="00EC2806"/>
    <w:rsid w:val="00EC2AD8"/>
    <w:rsid w:val="00EC3024"/>
    <w:rsid w:val="00EC3084"/>
    <w:rsid w:val="00EC31DD"/>
    <w:rsid w:val="00EC32BC"/>
    <w:rsid w:val="00EC34F9"/>
    <w:rsid w:val="00EC3841"/>
    <w:rsid w:val="00EC398F"/>
    <w:rsid w:val="00EC3A66"/>
    <w:rsid w:val="00EC4269"/>
    <w:rsid w:val="00EC4427"/>
    <w:rsid w:val="00EC474A"/>
    <w:rsid w:val="00EC48A0"/>
    <w:rsid w:val="00EC4B08"/>
    <w:rsid w:val="00EC4CAB"/>
    <w:rsid w:val="00EC4DFF"/>
    <w:rsid w:val="00EC563F"/>
    <w:rsid w:val="00EC5F51"/>
    <w:rsid w:val="00EC6019"/>
    <w:rsid w:val="00EC6A44"/>
    <w:rsid w:val="00EC6A4B"/>
    <w:rsid w:val="00EC6C6E"/>
    <w:rsid w:val="00EC6CF5"/>
    <w:rsid w:val="00EC6E2D"/>
    <w:rsid w:val="00EC7134"/>
    <w:rsid w:val="00EC735B"/>
    <w:rsid w:val="00ED01C6"/>
    <w:rsid w:val="00ED0589"/>
    <w:rsid w:val="00ED061C"/>
    <w:rsid w:val="00ED072E"/>
    <w:rsid w:val="00ED0764"/>
    <w:rsid w:val="00ED0770"/>
    <w:rsid w:val="00ED0B54"/>
    <w:rsid w:val="00ED0B80"/>
    <w:rsid w:val="00ED0C8D"/>
    <w:rsid w:val="00ED0D84"/>
    <w:rsid w:val="00ED0F7D"/>
    <w:rsid w:val="00ED13D0"/>
    <w:rsid w:val="00ED1421"/>
    <w:rsid w:val="00ED148B"/>
    <w:rsid w:val="00ED15AF"/>
    <w:rsid w:val="00ED19D6"/>
    <w:rsid w:val="00ED1CC2"/>
    <w:rsid w:val="00ED1CF0"/>
    <w:rsid w:val="00ED1EE2"/>
    <w:rsid w:val="00ED1FDA"/>
    <w:rsid w:val="00ED1FF2"/>
    <w:rsid w:val="00ED208D"/>
    <w:rsid w:val="00ED2107"/>
    <w:rsid w:val="00ED224C"/>
    <w:rsid w:val="00ED244F"/>
    <w:rsid w:val="00ED24F8"/>
    <w:rsid w:val="00ED2700"/>
    <w:rsid w:val="00ED275C"/>
    <w:rsid w:val="00ED2A56"/>
    <w:rsid w:val="00ED2AB6"/>
    <w:rsid w:val="00ED2AE7"/>
    <w:rsid w:val="00ED2ECE"/>
    <w:rsid w:val="00ED33F2"/>
    <w:rsid w:val="00ED33F6"/>
    <w:rsid w:val="00ED3478"/>
    <w:rsid w:val="00ED3488"/>
    <w:rsid w:val="00ED370E"/>
    <w:rsid w:val="00ED3ABC"/>
    <w:rsid w:val="00ED3AFC"/>
    <w:rsid w:val="00ED5724"/>
    <w:rsid w:val="00ED584E"/>
    <w:rsid w:val="00ED60D4"/>
    <w:rsid w:val="00ED6214"/>
    <w:rsid w:val="00ED6533"/>
    <w:rsid w:val="00ED6554"/>
    <w:rsid w:val="00ED6C3B"/>
    <w:rsid w:val="00ED6FC1"/>
    <w:rsid w:val="00ED70ED"/>
    <w:rsid w:val="00ED72B9"/>
    <w:rsid w:val="00ED74CB"/>
    <w:rsid w:val="00ED7C8F"/>
    <w:rsid w:val="00ED7F99"/>
    <w:rsid w:val="00EE000C"/>
    <w:rsid w:val="00EE056C"/>
    <w:rsid w:val="00EE08D6"/>
    <w:rsid w:val="00EE0A2A"/>
    <w:rsid w:val="00EE0E1C"/>
    <w:rsid w:val="00EE197B"/>
    <w:rsid w:val="00EE1C29"/>
    <w:rsid w:val="00EE1C9E"/>
    <w:rsid w:val="00EE1FB1"/>
    <w:rsid w:val="00EE2084"/>
    <w:rsid w:val="00EE2169"/>
    <w:rsid w:val="00EE217A"/>
    <w:rsid w:val="00EE235A"/>
    <w:rsid w:val="00EE2410"/>
    <w:rsid w:val="00EE2620"/>
    <w:rsid w:val="00EE26CE"/>
    <w:rsid w:val="00EE26E5"/>
    <w:rsid w:val="00EE29BE"/>
    <w:rsid w:val="00EE2B0D"/>
    <w:rsid w:val="00EE2BE0"/>
    <w:rsid w:val="00EE2DAC"/>
    <w:rsid w:val="00EE2F27"/>
    <w:rsid w:val="00EE2F40"/>
    <w:rsid w:val="00EE3149"/>
    <w:rsid w:val="00EE3266"/>
    <w:rsid w:val="00EE3299"/>
    <w:rsid w:val="00EE354A"/>
    <w:rsid w:val="00EE3AEE"/>
    <w:rsid w:val="00EE3D06"/>
    <w:rsid w:val="00EE4382"/>
    <w:rsid w:val="00EE4535"/>
    <w:rsid w:val="00EE46C8"/>
    <w:rsid w:val="00EE4D9F"/>
    <w:rsid w:val="00EE54C0"/>
    <w:rsid w:val="00EE5797"/>
    <w:rsid w:val="00EE5872"/>
    <w:rsid w:val="00EE594F"/>
    <w:rsid w:val="00EE5D9F"/>
    <w:rsid w:val="00EE5DAB"/>
    <w:rsid w:val="00EE5DFA"/>
    <w:rsid w:val="00EE612E"/>
    <w:rsid w:val="00EE61EE"/>
    <w:rsid w:val="00EE6237"/>
    <w:rsid w:val="00EE6245"/>
    <w:rsid w:val="00EE628C"/>
    <w:rsid w:val="00EE65B8"/>
    <w:rsid w:val="00EE6674"/>
    <w:rsid w:val="00EE66A1"/>
    <w:rsid w:val="00EE6881"/>
    <w:rsid w:val="00EE697F"/>
    <w:rsid w:val="00EE6AA4"/>
    <w:rsid w:val="00EE6E95"/>
    <w:rsid w:val="00EE70E9"/>
    <w:rsid w:val="00EE71A2"/>
    <w:rsid w:val="00EE7E47"/>
    <w:rsid w:val="00EE7E66"/>
    <w:rsid w:val="00EF00F4"/>
    <w:rsid w:val="00EF0179"/>
    <w:rsid w:val="00EF0684"/>
    <w:rsid w:val="00EF0A93"/>
    <w:rsid w:val="00EF10EC"/>
    <w:rsid w:val="00EF13FE"/>
    <w:rsid w:val="00EF146E"/>
    <w:rsid w:val="00EF17C6"/>
    <w:rsid w:val="00EF1872"/>
    <w:rsid w:val="00EF1915"/>
    <w:rsid w:val="00EF198F"/>
    <w:rsid w:val="00EF1A08"/>
    <w:rsid w:val="00EF1A8E"/>
    <w:rsid w:val="00EF1CD1"/>
    <w:rsid w:val="00EF20BA"/>
    <w:rsid w:val="00EF220F"/>
    <w:rsid w:val="00EF24FB"/>
    <w:rsid w:val="00EF25C5"/>
    <w:rsid w:val="00EF25D9"/>
    <w:rsid w:val="00EF2806"/>
    <w:rsid w:val="00EF2CAA"/>
    <w:rsid w:val="00EF2E55"/>
    <w:rsid w:val="00EF31DA"/>
    <w:rsid w:val="00EF3884"/>
    <w:rsid w:val="00EF3B3E"/>
    <w:rsid w:val="00EF45EC"/>
    <w:rsid w:val="00EF47F4"/>
    <w:rsid w:val="00EF481F"/>
    <w:rsid w:val="00EF4AD1"/>
    <w:rsid w:val="00EF502A"/>
    <w:rsid w:val="00EF50E9"/>
    <w:rsid w:val="00EF52DE"/>
    <w:rsid w:val="00EF5650"/>
    <w:rsid w:val="00EF5666"/>
    <w:rsid w:val="00EF5738"/>
    <w:rsid w:val="00EF587D"/>
    <w:rsid w:val="00EF609C"/>
    <w:rsid w:val="00EF6362"/>
    <w:rsid w:val="00EF637B"/>
    <w:rsid w:val="00EF6CC1"/>
    <w:rsid w:val="00EF703A"/>
    <w:rsid w:val="00EF74BF"/>
    <w:rsid w:val="00EF7638"/>
    <w:rsid w:val="00EF7738"/>
    <w:rsid w:val="00EF7783"/>
    <w:rsid w:val="00EF7879"/>
    <w:rsid w:val="00EF79E7"/>
    <w:rsid w:val="00EF7AFB"/>
    <w:rsid w:val="00EF7E55"/>
    <w:rsid w:val="00F00195"/>
    <w:rsid w:val="00F0048C"/>
    <w:rsid w:val="00F00E79"/>
    <w:rsid w:val="00F0100B"/>
    <w:rsid w:val="00F0118A"/>
    <w:rsid w:val="00F0160F"/>
    <w:rsid w:val="00F01696"/>
    <w:rsid w:val="00F01835"/>
    <w:rsid w:val="00F019EA"/>
    <w:rsid w:val="00F01AED"/>
    <w:rsid w:val="00F01FF3"/>
    <w:rsid w:val="00F022C9"/>
    <w:rsid w:val="00F02677"/>
    <w:rsid w:val="00F02A12"/>
    <w:rsid w:val="00F02AE8"/>
    <w:rsid w:val="00F02BEE"/>
    <w:rsid w:val="00F02F89"/>
    <w:rsid w:val="00F03539"/>
    <w:rsid w:val="00F03561"/>
    <w:rsid w:val="00F039AB"/>
    <w:rsid w:val="00F03B91"/>
    <w:rsid w:val="00F04008"/>
    <w:rsid w:val="00F04046"/>
    <w:rsid w:val="00F0420E"/>
    <w:rsid w:val="00F043BA"/>
    <w:rsid w:val="00F04BB2"/>
    <w:rsid w:val="00F05518"/>
    <w:rsid w:val="00F05519"/>
    <w:rsid w:val="00F05687"/>
    <w:rsid w:val="00F05782"/>
    <w:rsid w:val="00F0580B"/>
    <w:rsid w:val="00F05ABC"/>
    <w:rsid w:val="00F05D23"/>
    <w:rsid w:val="00F05D27"/>
    <w:rsid w:val="00F06016"/>
    <w:rsid w:val="00F06531"/>
    <w:rsid w:val="00F06752"/>
    <w:rsid w:val="00F06AAD"/>
    <w:rsid w:val="00F06CFD"/>
    <w:rsid w:val="00F06D64"/>
    <w:rsid w:val="00F06D7D"/>
    <w:rsid w:val="00F06E97"/>
    <w:rsid w:val="00F06EFC"/>
    <w:rsid w:val="00F0709B"/>
    <w:rsid w:val="00F072C9"/>
    <w:rsid w:val="00F073A0"/>
    <w:rsid w:val="00F075FA"/>
    <w:rsid w:val="00F076F5"/>
    <w:rsid w:val="00F07A8E"/>
    <w:rsid w:val="00F07B8A"/>
    <w:rsid w:val="00F07E92"/>
    <w:rsid w:val="00F10122"/>
    <w:rsid w:val="00F1012E"/>
    <w:rsid w:val="00F1014B"/>
    <w:rsid w:val="00F101CC"/>
    <w:rsid w:val="00F10416"/>
    <w:rsid w:val="00F1041D"/>
    <w:rsid w:val="00F1045E"/>
    <w:rsid w:val="00F10460"/>
    <w:rsid w:val="00F1084A"/>
    <w:rsid w:val="00F10C3B"/>
    <w:rsid w:val="00F10D23"/>
    <w:rsid w:val="00F10D83"/>
    <w:rsid w:val="00F10F04"/>
    <w:rsid w:val="00F110CB"/>
    <w:rsid w:val="00F11AE2"/>
    <w:rsid w:val="00F11F42"/>
    <w:rsid w:val="00F11F8C"/>
    <w:rsid w:val="00F12217"/>
    <w:rsid w:val="00F12223"/>
    <w:rsid w:val="00F1224F"/>
    <w:rsid w:val="00F123A1"/>
    <w:rsid w:val="00F12661"/>
    <w:rsid w:val="00F12710"/>
    <w:rsid w:val="00F12823"/>
    <w:rsid w:val="00F129A5"/>
    <w:rsid w:val="00F12B4C"/>
    <w:rsid w:val="00F12B65"/>
    <w:rsid w:val="00F12C0E"/>
    <w:rsid w:val="00F12C6E"/>
    <w:rsid w:val="00F132EB"/>
    <w:rsid w:val="00F133F0"/>
    <w:rsid w:val="00F13544"/>
    <w:rsid w:val="00F13831"/>
    <w:rsid w:val="00F138FB"/>
    <w:rsid w:val="00F13908"/>
    <w:rsid w:val="00F13A9D"/>
    <w:rsid w:val="00F13F52"/>
    <w:rsid w:val="00F1443B"/>
    <w:rsid w:val="00F14732"/>
    <w:rsid w:val="00F14E54"/>
    <w:rsid w:val="00F14EDC"/>
    <w:rsid w:val="00F1514C"/>
    <w:rsid w:val="00F1528E"/>
    <w:rsid w:val="00F1544B"/>
    <w:rsid w:val="00F15519"/>
    <w:rsid w:val="00F15582"/>
    <w:rsid w:val="00F157BF"/>
    <w:rsid w:val="00F158FC"/>
    <w:rsid w:val="00F15944"/>
    <w:rsid w:val="00F15F89"/>
    <w:rsid w:val="00F16131"/>
    <w:rsid w:val="00F16201"/>
    <w:rsid w:val="00F162E0"/>
    <w:rsid w:val="00F16BE8"/>
    <w:rsid w:val="00F16D9B"/>
    <w:rsid w:val="00F1728E"/>
    <w:rsid w:val="00F17339"/>
    <w:rsid w:val="00F1733C"/>
    <w:rsid w:val="00F1745F"/>
    <w:rsid w:val="00F17472"/>
    <w:rsid w:val="00F17756"/>
    <w:rsid w:val="00F20354"/>
    <w:rsid w:val="00F20866"/>
    <w:rsid w:val="00F20B0E"/>
    <w:rsid w:val="00F20B30"/>
    <w:rsid w:val="00F20E80"/>
    <w:rsid w:val="00F211E9"/>
    <w:rsid w:val="00F2167D"/>
    <w:rsid w:val="00F217F7"/>
    <w:rsid w:val="00F218BF"/>
    <w:rsid w:val="00F21B4D"/>
    <w:rsid w:val="00F21E9B"/>
    <w:rsid w:val="00F21FF0"/>
    <w:rsid w:val="00F21FF2"/>
    <w:rsid w:val="00F221E0"/>
    <w:rsid w:val="00F22389"/>
    <w:rsid w:val="00F226B6"/>
    <w:rsid w:val="00F22710"/>
    <w:rsid w:val="00F227E5"/>
    <w:rsid w:val="00F22A79"/>
    <w:rsid w:val="00F22BE8"/>
    <w:rsid w:val="00F22E44"/>
    <w:rsid w:val="00F23819"/>
    <w:rsid w:val="00F239D9"/>
    <w:rsid w:val="00F23EDE"/>
    <w:rsid w:val="00F24142"/>
    <w:rsid w:val="00F24493"/>
    <w:rsid w:val="00F244FD"/>
    <w:rsid w:val="00F248D5"/>
    <w:rsid w:val="00F24BE2"/>
    <w:rsid w:val="00F24DFB"/>
    <w:rsid w:val="00F24E5F"/>
    <w:rsid w:val="00F24FD3"/>
    <w:rsid w:val="00F24FFF"/>
    <w:rsid w:val="00F25284"/>
    <w:rsid w:val="00F252C9"/>
    <w:rsid w:val="00F25434"/>
    <w:rsid w:val="00F25AB3"/>
    <w:rsid w:val="00F25CD4"/>
    <w:rsid w:val="00F263C3"/>
    <w:rsid w:val="00F26E8B"/>
    <w:rsid w:val="00F2719D"/>
    <w:rsid w:val="00F271B2"/>
    <w:rsid w:val="00F27372"/>
    <w:rsid w:val="00F274F7"/>
    <w:rsid w:val="00F27BBD"/>
    <w:rsid w:val="00F27D8E"/>
    <w:rsid w:val="00F3028E"/>
    <w:rsid w:val="00F30797"/>
    <w:rsid w:val="00F307B9"/>
    <w:rsid w:val="00F30A2C"/>
    <w:rsid w:val="00F30AD2"/>
    <w:rsid w:val="00F30C58"/>
    <w:rsid w:val="00F30FFF"/>
    <w:rsid w:val="00F31296"/>
    <w:rsid w:val="00F315D2"/>
    <w:rsid w:val="00F316E8"/>
    <w:rsid w:val="00F31987"/>
    <w:rsid w:val="00F31E5B"/>
    <w:rsid w:val="00F32021"/>
    <w:rsid w:val="00F32137"/>
    <w:rsid w:val="00F32301"/>
    <w:rsid w:val="00F323ED"/>
    <w:rsid w:val="00F324DD"/>
    <w:rsid w:val="00F325E9"/>
    <w:rsid w:val="00F327B0"/>
    <w:rsid w:val="00F329DB"/>
    <w:rsid w:val="00F32A90"/>
    <w:rsid w:val="00F32B75"/>
    <w:rsid w:val="00F32DDE"/>
    <w:rsid w:val="00F3325C"/>
    <w:rsid w:val="00F33496"/>
    <w:rsid w:val="00F335D1"/>
    <w:rsid w:val="00F33EC6"/>
    <w:rsid w:val="00F33F3A"/>
    <w:rsid w:val="00F340C2"/>
    <w:rsid w:val="00F34557"/>
    <w:rsid w:val="00F34611"/>
    <w:rsid w:val="00F34D15"/>
    <w:rsid w:val="00F350DD"/>
    <w:rsid w:val="00F351AF"/>
    <w:rsid w:val="00F35224"/>
    <w:rsid w:val="00F3545C"/>
    <w:rsid w:val="00F354BA"/>
    <w:rsid w:val="00F35803"/>
    <w:rsid w:val="00F35A1E"/>
    <w:rsid w:val="00F363E2"/>
    <w:rsid w:val="00F36562"/>
    <w:rsid w:val="00F36916"/>
    <w:rsid w:val="00F36BB2"/>
    <w:rsid w:val="00F36BE3"/>
    <w:rsid w:val="00F36CA8"/>
    <w:rsid w:val="00F37012"/>
    <w:rsid w:val="00F37199"/>
    <w:rsid w:val="00F37506"/>
    <w:rsid w:val="00F37978"/>
    <w:rsid w:val="00F37A7B"/>
    <w:rsid w:val="00F40763"/>
    <w:rsid w:val="00F40B93"/>
    <w:rsid w:val="00F40C4E"/>
    <w:rsid w:val="00F418E7"/>
    <w:rsid w:val="00F41A57"/>
    <w:rsid w:val="00F41AF8"/>
    <w:rsid w:val="00F41B34"/>
    <w:rsid w:val="00F41D66"/>
    <w:rsid w:val="00F4200C"/>
    <w:rsid w:val="00F42109"/>
    <w:rsid w:val="00F421BB"/>
    <w:rsid w:val="00F42647"/>
    <w:rsid w:val="00F42996"/>
    <w:rsid w:val="00F42AFC"/>
    <w:rsid w:val="00F42C6B"/>
    <w:rsid w:val="00F42E23"/>
    <w:rsid w:val="00F4304A"/>
    <w:rsid w:val="00F431C1"/>
    <w:rsid w:val="00F431CB"/>
    <w:rsid w:val="00F432D5"/>
    <w:rsid w:val="00F436AA"/>
    <w:rsid w:val="00F4380C"/>
    <w:rsid w:val="00F43995"/>
    <w:rsid w:val="00F441AB"/>
    <w:rsid w:val="00F4442E"/>
    <w:rsid w:val="00F44732"/>
    <w:rsid w:val="00F448CD"/>
    <w:rsid w:val="00F44D03"/>
    <w:rsid w:val="00F45289"/>
    <w:rsid w:val="00F454BE"/>
    <w:rsid w:val="00F45741"/>
    <w:rsid w:val="00F45904"/>
    <w:rsid w:val="00F459C4"/>
    <w:rsid w:val="00F459D1"/>
    <w:rsid w:val="00F45E3E"/>
    <w:rsid w:val="00F45FE3"/>
    <w:rsid w:val="00F45FFE"/>
    <w:rsid w:val="00F46061"/>
    <w:rsid w:val="00F4650F"/>
    <w:rsid w:val="00F468FD"/>
    <w:rsid w:val="00F46A4A"/>
    <w:rsid w:val="00F46B29"/>
    <w:rsid w:val="00F46F15"/>
    <w:rsid w:val="00F470E6"/>
    <w:rsid w:val="00F47527"/>
    <w:rsid w:val="00F475F2"/>
    <w:rsid w:val="00F478FA"/>
    <w:rsid w:val="00F479EA"/>
    <w:rsid w:val="00F47E41"/>
    <w:rsid w:val="00F47F36"/>
    <w:rsid w:val="00F47FCF"/>
    <w:rsid w:val="00F500AD"/>
    <w:rsid w:val="00F50366"/>
    <w:rsid w:val="00F503AE"/>
    <w:rsid w:val="00F50466"/>
    <w:rsid w:val="00F505A5"/>
    <w:rsid w:val="00F505BA"/>
    <w:rsid w:val="00F50733"/>
    <w:rsid w:val="00F508E5"/>
    <w:rsid w:val="00F510CE"/>
    <w:rsid w:val="00F510ED"/>
    <w:rsid w:val="00F514E9"/>
    <w:rsid w:val="00F51BA9"/>
    <w:rsid w:val="00F51BE3"/>
    <w:rsid w:val="00F51D6C"/>
    <w:rsid w:val="00F51DEF"/>
    <w:rsid w:val="00F51E67"/>
    <w:rsid w:val="00F51E81"/>
    <w:rsid w:val="00F51FE1"/>
    <w:rsid w:val="00F52388"/>
    <w:rsid w:val="00F5248A"/>
    <w:rsid w:val="00F525CC"/>
    <w:rsid w:val="00F525DE"/>
    <w:rsid w:val="00F527EE"/>
    <w:rsid w:val="00F52D1C"/>
    <w:rsid w:val="00F5348F"/>
    <w:rsid w:val="00F5353D"/>
    <w:rsid w:val="00F535CD"/>
    <w:rsid w:val="00F53633"/>
    <w:rsid w:val="00F5398D"/>
    <w:rsid w:val="00F53C42"/>
    <w:rsid w:val="00F53C68"/>
    <w:rsid w:val="00F541A7"/>
    <w:rsid w:val="00F54207"/>
    <w:rsid w:val="00F547EE"/>
    <w:rsid w:val="00F54A8C"/>
    <w:rsid w:val="00F54BF8"/>
    <w:rsid w:val="00F54C28"/>
    <w:rsid w:val="00F54E73"/>
    <w:rsid w:val="00F54F29"/>
    <w:rsid w:val="00F553DD"/>
    <w:rsid w:val="00F5570D"/>
    <w:rsid w:val="00F55777"/>
    <w:rsid w:val="00F55A9F"/>
    <w:rsid w:val="00F55E9A"/>
    <w:rsid w:val="00F55FA2"/>
    <w:rsid w:val="00F56797"/>
    <w:rsid w:val="00F56A14"/>
    <w:rsid w:val="00F56A88"/>
    <w:rsid w:val="00F56FDE"/>
    <w:rsid w:val="00F57001"/>
    <w:rsid w:val="00F5703A"/>
    <w:rsid w:val="00F570C3"/>
    <w:rsid w:val="00F5783F"/>
    <w:rsid w:val="00F57A9F"/>
    <w:rsid w:val="00F57DA1"/>
    <w:rsid w:val="00F57FD6"/>
    <w:rsid w:val="00F602EA"/>
    <w:rsid w:val="00F60547"/>
    <w:rsid w:val="00F609BA"/>
    <w:rsid w:val="00F60A65"/>
    <w:rsid w:val="00F60A92"/>
    <w:rsid w:val="00F60C04"/>
    <w:rsid w:val="00F60C94"/>
    <w:rsid w:val="00F60D22"/>
    <w:rsid w:val="00F60FAA"/>
    <w:rsid w:val="00F61105"/>
    <w:rsid w:val="00F61164"/>
    <w:rsid w:val="00F6183A"/>
    <w:rsid w:val="00F6195D"/>
    <w:rsid w:val="00F61C12"/>
    <w:rsid w:val="00F61D5F"/>
    <w:rsid w:val="00F61DCF"/>
    <w:rsid w:val="00F61E43"/>
    <w:rsid w:val="00F61FBA"/>
    <w:rsid w:val="00F62537"/>
    <w:rsid w:val="00F6254A"/>
    <w:rsid w:val="00F627CF"/>
    <w:rsid w:val="00F62A31"/>
    <w:rsid w:val="00F62DE9"/>
    <w:rsid w:val="00F62F3D"/>
    <w:rsid w:val="00F62FDF"/>
    <w:rsid w:val="00F63401"/>
    <w:rsid w:val="00F63466"/>
    <w:rsid w:val="00F6350B"/>
    <w:rsid w:val="00F635EE"/>
    <w:rsid w:val="00F63EE4"/>
    <w:rsid w:val="00F6450E"/>
    <w:rsid w:val="00F64C47"/>
    <w:rsid w:val="00F650A4"/>
    <w:rsid w:val="00F65691"/>
    <w:rsid w:val="00F6576A"/>
    <w:rsid w:val="00F657AF"/>
    <w:rsid w:val="00F65B35"/>
    <w:rsid w:val="00F66363"/>
    <w:rsid w:val="00F66523"/>
    <w:rsid w:val="00F66F3F"/>
    <w:rsid w:val="00F66F62"/>
    <w:rsid w:val="00F7017A"/>
    <w:rsid w:val="00F70463"/>
    <w:rsid w:val="00F70532"/>
    <w:rsid w:val="00F70738"/>
    <w:rsid w:val="00F70799"/>
    <w:rsid w:val="00F708D0"/>
    <w:rsid w:val="00F70D7A"/>
    <w:rsid w:val="00F71167"/>
    <w:rsid w:val="00F71181"/>
    <w:rsid w:val="00F714BD"/>
    <w:rsid w:val="00F716ED"/>
    <w:rsid w:val="00F717F4"/>
    <w:rsid w:val="00F71938"/>
    <w:rsid w:val="00F72390"/>
    <w:rsid w:val="00F7239D"/>
    <w:rsid w:val="00F725F0"/>
    <w:rsid w:val="00F72612"/>
    <w:rsid w:val="00F72906"/>
    <w:rsid w:val="00F7322F"/>
    <w:rsid w:val="00F7347A"/>
    <w:rsid w:val="00F73505"/>
    <w:rsid w:val="00F7368A"/>
    <w:rsid w:val="00F736CA"/>
    <w:rsid w:val="00F73994"/>
    <w:rsid w:val="00F743B5"/>
    <w:rsid w:val="00F743D6"/>
    <w:rsid w:val="00F74765"/>
    <w:rsid w:val="00F74BF3"/>
    <w:rsid w:val="00F74C09"/>
    <w:rsid w:val="00F74FE8"/>
    <w:rsid w:val="00F750F2"/>
    <w:rsid w:val="00F754C0"/>
    <w:rsid w:val="00F75710"/>
    <w:rsid w:val="00F75CBF"/>
    <w:rsid w:val="00F75FB9"/>
    <w:rsid w:val="00F761A5"/>
    <w:rsid w:val="00F76B23"/>
    <w:rsid w:val="00F76C85"/>
    <w:rsid w:val="00F774B1"/>
    <w:rsid w:val="00F77542"/>
    <w:rsid w:val="00F779D4"/>
    <w:rsid w:val="00F77AAC"/>
    <w:rsid w:val="00F77BC3"/>
    <w:rsid w:val="00F77BCC"/>
    <w:rsid w:val="00F8042A"/>
    <w:rsid w:val="00F80828"/>
    <w:rsid w:val="00F80860"/>
    <w:rsid w:val="00F8089A"/>
    <w:rsid w:val="00F80F0E"/>
    <w:rsid w:val="00F8100C"/>
    <w:rsid w:val="00F812C6"/>
    <w:rsid w:val="00F8179F"/>
    <w:rsid w:val="00F81A07"/>
    <w:rsid w:val="00F81C72"/>
    <w:rsid w:val="00F81F40"/>
    <w:rsid w:val="00F81FD6"/>
    <w:rsid w:val="00F824DE"/>
    <w:rsid w:val="00F8263B"/>
    <w:rsid w:val="00F8266B"/>
    <w:rsid w:val="00F82841"/>
    <w:rsid w:val="00F82A32"/>
    <w:rsid w:val="00F82A33"/>
    <w:rsid w:val="00F832BF"/>
    <w:rsid w:val="00F832D9"/>
    <w:rsid w:val="00F8357D"/>
    <w:rsid w:val="00F83724"/>
    <w:rsid w:val="00F83991"/>
    <w:rsid w:val="00F83BB1"/>
    <w:rsid w:val="00F83D99"/>
    <w:rsid w:val="00F84569"/>
    <w:rsid w:val="00F846D8"/>
    <w:rsid w:val="00F84B53"/>
    <w:rsid w:val="00F84C09"/>
    <w:rsid w:val="00F84F12"/>
    <w:rsid w:val="00F85286"/>
    <w:rsid w:val="00F854A5"/>
    <w:rsid w:val="00F85549"/>
    <w:rsid w:val="00F8569E"/>
    <w:rsid w:val="00F85B52"/>
    <w:rsid w:val="00F85B85"/>
    <w:rsid w:val="00F85D60"/>
    <w:rsid w:val="00F86503"/>
    <w:rsid w:val="00F86876"/>
    <w:rsid w:val="00F869A0"/>
    <w:rsid w:val="00F86C00"/>
    <w:rsid w:val="00F86D77"/>
    <w:rsid w:val="00F86DFC"/>
    <w:rsid w:val="00F87029"/>
    <w:rsid w:val="00F8735F"/>
    <w:rsid w:val="00F87782"/>
    <w:rsid w:val="00F877EE"/>
    <w:rsid w:val="00F87854"/>
    <w:rsid w:val="00F87873"/>
    <w:rsid w:val="00F8796F"/>
    <w:rsid w:val="00F87B4B"/>
    <w:rsid w:val="00F87CAA"/>
    <w:rsid w:val="00F9018E"/>
    <w:rsid w:val="00F9045D"/>
    <w:rsid w:val="00F9074D"/>
    <w:rsid w:val="00F90A67"/>
    <w:rsid w:val="00F91122"/>
    <w:rsid w:val="00F91262"/>
    <w:rsid w:val="00F914E0"/>
    <w:rsid w:val="00F9183A"/>
    <w:rsid w:val="00F91C36"/>
    <w:rsid w:val="00F91D4A"/>
    <w:rsid w:val="00F91DAC"/>
    <w:rsid w:val="00F91E7E"/>
    <w:rsid w:val="00F9257B"/>
    <w:rsid w:val="00F9287C"/>
    <w:rsid w:val="00F92961"/>
    <w:rsid w:val="00F92BB4"/>
    <w:rsid w:val="00F92D21"/>
    <w:rsid w:val="00F92E63"/>
    <w:rsid w:val="00F93435"/>
    <w:rsid w:val="00F9345E"/>
    <w:rsid w:val="00F93B19"/>
    <w:rsid w:val="00F93B5B"/>
    <w:rsid w:val="00F93C09"/>
    <w:rsid w:val="00F93D7B"/>
    <w:rsid w:val="00F93F2F"/>
    <w:rsid w:val="00F93F46"/>
    <w:rsid w:val="00F93FDA"/>
    <w:rsid w:val="00F94169"/>
    <w:rsid w:val="00F94414"/>
    <w:rsid w:val="00F945BF"/>
    <w:rsid w:val="00F948BC"/>
    <w:rsid w:val="00F94A86"/>
    <w:rsid w:val="00F94BE5"/>
    <w:rsid w:val="00F94D36"/>
    <w:rsid w:val="00F94D43"/>
    <w:rsid w:val="00F95289"/>
    <w:rsid w:val="00F95C7D"/>
    <w:rsid w:val="00F95D06"/>
    <w:rsid w:val="00F960B2"/>
    <w:rsid w:val="00F9611C"/>
    <w:rsid w:val="00F96229"/>
    <w:rsid w:val="00F9663A"/>
    <w:rsid w:val="00F967D5"/>
    <w:rsid w:val="00F9696F"/>
    <w:rsid w:val="00F96B87"/>
    <w:rsid w:val="00F96DEB"/>
    <w:rsid w:val="00F9703A"/>
    <w:rsid w:val="00F97598"/>
    <w:rsid w:val="00F975E4"/>
    <w:rsid w:val="00F9767D"/>
    <w:rsid w:val="00F97A74"/>
    <w:rsid w:val="00F97F83"/>
    <w:rsid w:val="00FA0109"/>
    <w:rsid w:val="00FA05B3"/>
    <w:rsid w:val="00FA07E2"/>
    <w:rsid w:val="00FA0874"/>
    <w:rsid w:val="00FA0919"/>
    <w:rsid w:val="00FA0A94"/>
    <w:rsid w:val="00FA0BF5"/>
    <w:rsid w:val="00FA0EFC"/>
    <w:rsid w:val="00FA0F65"/>
    <w:rsid w:val="00FA0FF0"/>
    <w:rsid w:val="00FA108B"/>
    <w:rsid w:val="00FA1709"/>
    <w:rsid w:val="00FA1864"/>
    <w:rsid w:val="00FA1D6C"/>
    <w:rsid w:val="00FA1F42"/>
    <w:rsid w:val="00FA202A"/>
    <w:rsid w:val="00FA20D8"/>
    <w:rsid w:val="00FA224B"/>
    <w:rsid w:val="00FA262F"/>
    <w:rsid w:val="00FA26FB"/>
    <w:rsid w:val="00FA282C"/>
    <w:rsid w:val="00FA2B3B"/>
    <w:rsid w:val="00FA2C3C"/>
    <w:rsid w:val="00FA2C86"/>
    <w:rsid w:val="00FA2F39"/>
    <w:rsid w:val="00FA2F62"/>
    <w:rsid w:val="00FA2FF3"/>
    <w:rsid w:val="00FA3132"/>
    <w:rsid w:val="00FA3396"/>
    <w:rsid w:val="00FA3693"/>
    <w:rsid w:val="00FA3A03"/>
    <w:rsid w:val="00FA3B84"/>
    <w:rsid w:val="00FA42E4"/>
    <w:rsid w:val="00FA43B9"/>
    <w:rsid w:val="00FA43CB"/>
    <w:rsid w:val="00FA44F0"/>
    <w:rsid w:val="00FA4819"/>
    <w:rsid w:val="00FA4A5A"/>
    <w:rsid w:val="00FA4D9B"/>
    <w:rsid w:val="00FA5403"/>
    <w:rsid w:val="00FA5440"/>
    <w:rsid w:val="00FA5AB8"/>
    <w:rsid w:val="00FA5ABF"/>
    <w:rsid w:val="00FA5CE7"/>
    <w:rsid w:val="00FA668E"/>
    <w:rsid w:val="00FA669A"/>
    <w:rsid w:val="00FA6761"/>
    <w:rsid w:val="00FA677B"/>
    <w:rsid w:val="00FA6A50"/>
    <w:rsid w:val="00FA6B34"/>
    <w:rsid w:val="00FA7481"/>
    <w:rsid w:val="00FA74E1"/>
    <w:rsid w:val="00FA7546"/>
    <w:rsid w:val="00FA7AD4"/>
    <w:rsid w:val="00FB0006"/>
    <w:rsid w:val="00FB01FA"/>
    <w:rsid w:val="00FB03AC"/>
    <w:rsid w:val="00FB03D3"/>
    <w:rsid w:val="00FB0465"/>
    <w:rsid w:val="00FB0492"/>
    <w:rsid w:val="00FB07EF"/>
    <w:rsid w:val="00FB0A13"/>
    <w:rsid w:val="00FB0ABC"/>
    <w:rsid w:val="00FB0C92"/>
    <w:rsid w:val="00FB0CCD"/>
    <w:rsid w:val="00FB1352"/>
    <w:rsid w:val="00FB1546"/>
    <w:rsid w:val="00FB18B1"/>
    <w:rsid w:val="00FB19D5"/>
    <w:rsid w:val="00FB1A5C"/>
    <w:rsid w:val="00FB1B9A"/>
    <w:rsid w:val="00FB201C"/>
    <w:rsid w:val="00FB24B1"/>
    <w:rsid w:val="00FB272C"/>
    <w:rsid w:val="00FB2AA8"/>
    <w:rsid w:val="00FB2B29"/>
    <w:rsid w:val="00FB3095"/>
    <w:rsid w:val="00FB31B3"/>
    <w:rsid w:val="00FB3344"/>
    <w:rsid w:val="00FB340B"/>
    <w:rsid w:val="00FB3518"/>
    <w:rsid w:val="00FB380E"/>
    <w:rsid w:val="00FB3839"/>
    <w:rsid w:val="00FB3892"/>
    <w:rsid w:val="00FB3990"/>
    <w:rsid w:val="00FB39EC"/>
    <w:rsid w:val="00FB3A1D"/>
    <w:rsid w:val="00FB3A88"/>
    <w:rsid w:val="00FB3C4A"/>
    <w:rsid w:val="00FB3F34"/>
    <w:rsid w:val="00FB3F4F"/>
    <w:rsid w:val="00FB407F"/>
    <w:rsid w:val="00FB44C4"/>
    <w:rsid w:val="00FB47AE"/>
    <w:rsid w:val="00FB4BD4"/>
    <w:rsid w:val="00FB5311"/>
    <w:rsid w:val="00FB5F59"/>
    <w:rsid w:val="00FB5F67"/>
    <w:rsid w:val="00FB6296"/>
    <w:rsid w:val="00FB6673"/>
    <w:rsid w:val="00FB6779"/>
    <w:rsid w:val="00FB6A75"/>
    <w:rsid w:val="00FB6AB3"/>
    <w:rsid w:val="00FB6C2F"/>
    <w:rsid w:val="00FB71D8"/>
    <w:rsid w:val="00FB7247"/>
    <w:rsid w:val="00FB735F"/>
    <w:rsid w:val="00FB7806"/>
    <w:rsid w:val="00FB7A1F"/>
    <w:rsid w:val="00FB7B37"/>
    <w:rsid w:val="00FB7B6D"/>
    <w:rsid w:val="00FB7DA1"/>
    <w:rsid w:val="00FC077A"/>
    <w:rsid w:val="00FC0A74"/>
    <w:rsid w:val="00FC0CF6"/>
    <w:rsid w:val="00FC0DCF"/>
    <w:rsid w:val="00FC0DF7"/>
    <w:rsid w:val="00FC12FC"/>
    <w:rsid w:val="00FC174A"/>
    <w:rsid w:val="00FC1E60"/>
    <w:rsid w:val="00FC1F3E"/>
    <w:rsid w:val="00FC257B"/>
    <w:rsid w:val="00FC25C3"/>
    <w:rsid w:val="00FC271D"/>
    <w:rsid w:val="00FC2A1B"/>
    <w:rsid w:val="00FC2DD0"/>
    <w:rsid w:val="00FC3318"/>
    <w:rsid w:val="00FC333F"/>
    <w:rsid w:val="00FC34DD"/>
    <w:rsid w:val="00FC3647"/>
    <w:rsid w:val="00FC3684"/>
    <w:rsid w:val="00FC369C"/>
    <w:rsid w:val="00FC3724"/>
    <w:rsid w:val="00FC381F"/>
    <w:rsid w:val="00FC3AF4"/>
    <w:rsid w:val="00FC3C7E"/>
    <w:rsid w:val="00FC41EB"/>
    <w:rsid w:val="00FC41FE"/>
    <w:rsid w:val="00FC4517"/>
    <w:rsid w:val="00FC48B0"/>
    <w:rsid w:val="00FC4A49"/>
    <w:rsid w:val="00FC4BD9"/>
    <w:rsid w:val="00FC4F57"/>
    <w:rsid w:val="00FC5006"/>
    <w:rsid w:val="00FC52D9"/>
    <w:rsid w:val="00FC5E20"/>
    <w:rsid w:val="00FC5ECC"/>
    <w:rsid w:val="00FC6116"/>
    <w:rsid w:val="00FC63B8"/>
    <w:rsid w:val="00FC642E"/>
    <w:rsid w:val="00FC6499"/>
    <w:rsid w:val="00FC67BE"/>
    <w:rsid w:val="00FC68FC"/>
    <w:rsid w:val="00FC6AF2"/>
    <w:rsid w:val="00FC6B1B"/>
    <w:rsid w:val="00FC6C7D"/>
    <w:rsid w:val="00FC6D18"/>
    <w:rsid w:val="00FC6FDB"/>
    <w:rsid w:val="00FC7061"/>
    <w:rsid w:val="00FC7161"/>
    <w:rsid w:val="00FC7186"/>
    <w:rsid w:val="00FC7847"/>
    <w:rsid w:val="00FD024C"/>
    <w:rsid w:val="00FD026B"/>
    <w:rsid w:val="00FD0422"/>
    <w:rsid w:val="00FD055F"/>
    <w:rsid w:val="00FD07F6"/>
    <w:rsid w:val="00FD0895"/>
    <w:rsid w:val="00FD1689"/>
    <w:rsid w:val="00FD1693"/>
    <w:rsid w:val="00FD1AB6"/>
    <w:rsid w:val="00FD1E78"/>
    <w:rsid w:val="00FD1EA2"/>
    <w:rsid w:val="00FD207A"/>
    <w:rsid w:val="00FD22D4"/>
    <w:rsid w:val="00FD2788"/>
    <w:rsid w:val="00FD2A7D"/>
    <w:rsid w:val="00FD2B41"/>
    <w:rsid w:val="00FD2E20"/>
    <w:rsid w:val="00FD2FAC"/>
    <w:rsid w:val="00FD3088"/>
    <w:rsid w:val="00FD3685"/>
    <w:rsid w:val="00FD3A5A"/>
    <w:rsid w:val="00FD4221"/>
    <w:rsid w:val="00FD4370"/>
    <w:rsid w:val="00FD44BD"/>
    <w:rsid w:val="00FD45DB"/>
    <w:rsid w:val="00FD4AAD"/>
    <w:rsid w:val="00FD511C"/>
    <w:rsid w:val="00FD5135"/>
    <w:rsid w:val="00FD5363"/>
    <w:rsid w:val="00FD5837"/>
    <w:rsid w:val="00FD59F9"/>
    <w:rsid w:val="00FD5B0C"/>
    <w:rsid w:val="00FD6506"/>
    <w:rsid w:val="00FD662F"/>
    <w:rsid w:val="00FD6C05"/>
    <w:rsid w:val="00FD6C50"/>
    <w:rsid w:val="00FD74DA"/>
    <w:rsid w:val="00FD751B"/>
    <w:rsid w:val="00FD78D6"/>
    <w:rsid w:val="00FD7B87"/>
    <w:rsid w:val="00FD7E93"/>
    <w:rsid w:val="00FE087A"/>
    <w:rsid w:val="00FE08D6"/>
    <w:rsid w:val="00FE0C57"/>
    <w:rsid w:val="00FE0E41"/>
    <w:rsid w:val="00FE140E"/>
    <w:rsid w:val="00FE1691"/>
    <w:rsid w:val="00FE1A0F"/>
    <w:rsid w:val="00FE1DFC"/>
    <w:rsid w:val="00FE1E01"/>
    <w:rsid w:val="00FE258C"/>
    <w:rsid w:val="00FE2909"/>
    <w:rsid w:val="00FE2C07"/>
    <w:rsid w:val="00FE2E7D"/>
    <w:rsid w:val="00FE2F58"/>
    <w:rsid w:val="00FE2FE4"/>
    <w:rsid w:val="00FE317D"/>
    <w:rsid w:val="00FE37FC"/>
    <w:rsid w:val="00FE3B2F"/>
    <w:rsid w:val="00FE3B99"/>
    <w:rsid w:val="00FE3D97"/>
    <w:rsid w:val="00FE3EFF"/>
    <w:rsid w:val="00FE3F91"/>
    <w:rsid w:val="00FE4115"/>
    <w:rsid w:val="00FE42A2"/>
    <w:rsid w:val="00FE436A"/>
    <w:rsid w:val="00FE4838"/>
    <w:rsid w:val="00FE4848"/>
    <w:rsid w:val="00FE4A5D"/>
    <w:rsid w:val="00FE4E60"/>
    <w:rsid w:val="00FE59E7"/>
    <w:rsid w:val="00FE5F2C"/>
    <w:rsid w:val="00FE61D5"/>
    <w:rsid w:val="00FE630B"/>
    <w:rsid w:val="00FE6519"/>
    <w:rsid w:val="00FE6806"/>
    <w:rsid w:val="00FE69B1"/>
    <w:rsid w:val="00FE6C1B"/>
    <w:rsid w:val="00FE6E58"/>
    <w:rsid w:val="00FE6FE6"/>
    <w:rsid w:val="00FE730A"/>
    <w:rsid w:val="00FE7709"/>
    <w:rsid w:val="00FE7731"/>
    <w:rsid w:val="00FE78AF"/>
    <w:rsid w:val="00FE7AF0"/>
    <w:rsid w:val="00FE7C80"/>
    <w:rsid w:val="00FE7F37"/>
    <w:rsid w:val="00FF0177"/>
    <w:rsid w:val="00FF04C4"/>
    <w:rsid w:val="00FF0564"/>
    <w:rsid w:val="00FF06CC"/>
    <w:rsid w:val="00FF0CD7"/>
    <w:rsid w:val="00FF0E33"/>
    <w:rsid w:val="00FF0E53"/>
    <w:rsid w:val="00FF1279"/>
    <w:rsid w:val="00FF139D"/>
    <w:rsid w:val="00FF14CB"/>
    <w:rsid w:val="00FF1564"/>
    <w:rsid w:val="00FF16FC"/>
    <w:rsid w:val="00FF18ED"/>
    <w:rsid w:val="00FF1C02"/>
    <w:rsid w:val="00FF1CBB"/>
    <w:rsid w:val="00FF1D42"/>
    <w:rsid w:val="00FF1DB9"/>
    <w:rsid w:val="00FF1E21"/>
    <w:rsid w:val="00FF22C1"/>
    <w:rsid w:val="00FF2A31"/>
    <w:rsid w:val="00FF2FB3"/>
    <w:rsid w:val="00FF3F1D"/>
    <w:rsid w:val="00FF4523"/>
    <w:rsid w:val="00FF47F1"/>
    <w:rsid w:val="00FF496E"/>
    <w:rsid w:val="00FF4BE1"/>
    <w:rsid w:val="00FF4CC9"/>
    <w:rsid w:val="00FF4D8C"/>
    <w:rsid w:val="00FF4F81"/>
    <w:rsid w:val="00FF53AF"/>
    <w:rsid w:val="00FF53D7"/>
    <w:rsid w:val="00FF5422"/>
    <w:rsid w:val="00FF5592"/>
    <w:rsid w:val="00FF5782"/>
    <w:rsid w:val="00FF5C21"/>
    <w:rsid w:val="00FF61AD"/>
    <w:rsid w:val="00FF6759"/>
    <w:rsid w:val="00FF68A9"/>
    <w:rsid w:val="00FF6C2A"/>
    <w:rsid w:val="00FF715B"/>
    <w:rsid w:val="00FF7251"/>
    <w:rsid w:val="00FF7746"/>
    <w:rsid w:val="00FF7A00"/>
    <w:rsid w:val="00FF7AB0"/>
    <w:rsid w:val="00FF7AB6"/>
    <w:rsid w:val="00FF7AF3"/>
    <w:rsid w:val="00FF7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A157EC0"/>
  <w15:docId w15:val="{72D368FA-F6E3-421D-961B-E3D7952F3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C92"/>
    <w:pPr>
      <w:spacing w:after="160" w:line="259" w:lineRule="auto"/>
    </w:pPr>
    <w:rPr>
      <w:rFonts w:eastAsia="宋体"/>
      <w:kern w:val="0"/>
      <w:sz w:val="22"/>
      <w:lang w:eastAsia="en-US"/>
    </w:rPr>
  </w:style>
  <w:style w:type="paragraph" w:styleId="Heading1">
    <w:name w:val="heading 1"/>
    <w:basedOn w:val="Normal"/>
    <w:next w:val="Normal"/>
    <w:link w:val="Heading1Char"/>
    <w:uiPriority w:val="9"/>
    <w:qFormat/>
    <w:rsid w:val="0008391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3">
    <w:name w:val="Heading3"/>
    <w:basedOn w:val="Normal"/>
    <w:link w:val="Heading3Char"/>
    <w:qFormat/>
    <w:rsid w:val="00524C92"/>
    <w:rPr>
      <w:rFonts w:ascii="Times New Roman" w:hAnsi="Times New Roman" w:cs="Times New Roman"/>
      <w:sz w:val="28"/>
      <w:szCs w:val="28"/>
    </w:rPr>
  </w:style>
  <w:style w:type="character" w:customStyle="1" w:styleId="Heading3Char">
    <w:name w:val="Heading3 Char"/>
    <w:basedOn w:val="DefaultParagraphFont"/>
    <w:link w:val="Heading3"/>
    <w:rsid w:val="00524C92"/>
    <w:rPr>
      <w:rFonts w:ascii="Times New Roman" w:eastAsia="宋体" w:hAnsi="Times New Roman" w:cs="Times New Roman"/>
      <w:kern w:val="0"/>
      <w:sz w:val="28"/>
      <w:szCs w:val="28"/>
      <w:lang w:eastAsia="en-US"/>
    </w:rPr>
  </w:style>
  <w:style w:type="paragraph" w:styleId="NormalWeb">
    <w:name w:val="Normal (Web)"/>
    <w:basedOn w:val="Normal"/>
    <w:uiPriority w:val="99"/>
    <w:unhideWhenUsed/>
    <w:rsid w:val="00524C92"/>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Hyperlink">
    <w:name w:val="Hyperlink"/>
    <w:basedOn w:val="DefaultParagraphFont"/>
    <w:uiPriority w:val="99"/>
    <w:unhideWhenUsed/>
    <w:rsid w:val="00524C92"/>
    <w:rPr>
      <w:color w:val="0000FF" w:themeColor="hyperlink"/>
      <w:u w:val="single"/>
    </w:rPr>
  </w:style>
  <w:style w:type="character" w:styleId="Strong">
    <w:name w:val="Strong"/>
    <w:basedOn w:val="DefaultParagraphFont"/>
    <w:uiPriority w:val="22"/>
    <w:qFormat/>
    <w:rsid w:val="00083916"/>
    <w:rPr>
      <w:b/>
      <w:bCs/>
    </w:rPr>
  </w:style>
  <w:style w:type="character" w:customStyle="1" w:styleId="Heading1Char">
    <w:name w:val="Heading 1 Char"/>
    <w:basedOn w:val="DefaultParagraphFont"/>
    <w:link w:val="Heading1"/>
    <w:uiPriority w:val="9"/>
    <w:rsid w:val="00083916"/>
    <w:rPr>
      <w:rFonts w:asciiTheme="majorHAnsi" w:eastAsiaTheme="majorEastAsia" w:hAnsiTheme="majorHAnsi" w:cstheme="majorBidi"/>
      <w:color w:val="365F91" w:themeColor="accent1" w:themeShade="BF"/>
      <w:kern w:val="0"/>
      <w:sz w:val="32"/>
      <w:szCs w:val="32"/>
      <w:lang w:eastAsia="en-US"/>
    </w:rPr>
  </w:style>
  <w:style w:type="paragraph" w:styleId="BalloonText">
    <w:name w:val="Balloon Text"/>
    <w:basedOn w:val="Normal"/>
    <w:link w:val="BalloonTextChar"/>
    <w:uiPriority w:val="99"/>
    <w:semiHidden/>
    <w:unhideWhenUsed/>
    <w:rsid w:val="00FB1A5C"/>
    <w:pPr>
      <w:spacing w:after="0" w:line="240" w:lineRule="auto"/>
    </w:pPr>
    <w:rPr>
      <w:sz w:val="16"/>
      <w:szCs w:val="16"/>
    </w:rPr>
  </w:style>
  <w:style w:type="character" w:customStyle="1" w:styleId="BalloonTextChar">
    <w:name w:val="Balloon Text Char"/>
    <w:basedOn w:val="DefaultParagraphFont"/>
    <w:link w:val="BalloonText"/>
    <w:uiPriority w:val="99"/>
    <w:semiHidden/>
    <w:rsid w:val="00FB1A5C"/>
    <w:rPr>
      <w:rFonts w:eastAsia="宋体"/>
      <w:kern w:val="0"/>
      <w:sz w:val="16"/>
      <w:szCs w:val="16"/>
      <w:lang w:eastAsia="en-US"/>
    </w:rPr>
  </w:style>
  <w:style w:type="paragraph" w:styleId="ListParagraph">
    <w:name w:val="List Paragraph"/>
    <w:basedOn w:val="Normal"/>
    <w:uiPriority w:val="34"/>
    <w:qFormat/>
    <w:rsid w:val="008B5C7B"/>
    <w:pPr>
      <w:ind w:firstLineChars="200" w:firstLine="420"/>
    </w:pPr>
  </w:style>
  <w:style w:type="character" w:styleId="CommentReference">
    <w:name w:val="annotation reference"/>
    <w:basedOn w:val="DefaultParagraphFont"/>
    <w:uiPriority w:val="99"/>
    <w:semiHidden/>
    <w:unhideWhenUsed/>
    <w:rsid w:val="0009296B"/>
    <w:rPr>
      <w:sz w:val="16"/>
      <w:szCs w:val="16"/>
    </w:rPr>
  </w:style>
  <w:style w:type="paragraph" w:styleId="CommentText">
    <w:name w:val="annotation text"/>
    <w:basedOn w:val="Normal"/>
    <w:link w:val="CommentTextChar"/>
    <w:uiPriority w:val="99"/>
    <w:unhideWhenUsed/>
    <w:rsid w:val="0009296B"/>
    <w:pPr>
      <w:spacing w:line="240" w:lineRule="auto"/>
    </w:pPr>
    <w:rPr>
      <w:sz w:val="20"/>
      <w:szCs w:val="20"/>
    </w:rPr>
  </w:style>
  <w:style w:type="character" w:customStyle="1" w:styleId="CommentTextChar">
    <w:name w:val="Comment Text Char"/>
    <w:basedOn w:val="DefaultParagraphFont"/>
    <w:link w:val="CommentText"/>
    <w:uiPriority w:val="99"/>
    <w:rsid w:val="0009296B"/>
    <w:rPr>
      <w:rFonts w:eastAsia="宋体"/>
      <w:kern w:val="0"/>
      <w:sz w:val="20"/>
      <w:szCs w:val="20"/>
      <w:lang w:eastAsia="en-US"/>
    </w:rPr>
  </w:style>
  <w:style w:type="paragraph" w:styleId="CommentSubject">
    <w:name w:val="annotation subject"/>
    <w:basedOn w:val="CommentText"/>
    <w:next w:val="CommentText"/>
    <w:link w:val="CommentSubjectChar"/>
    <w:uiPriority w:val="99"/>
    <w:semiHidden/>
    <w:unhideWhenUsed/>
    <w:rsid w:val="0009296B"/>
    <w:rPr>
      <w:b/>
      <w:bCs/>
    </w:rPr>
  </w:style>
  <w:style w:type="character" w:customStyle="1" w:styleId="CommentSubjectChar">
    <w:name w:val="Comment Subject Char"/>
    <w:basedOn w:val="CommentTextChar"/>
    <w:link w:val="CommentSubject"/>
    <w:uiPriority w:val="99"/>
    <w:semiHidden/>
    <w:rsid w:val="0009296B"/>
    <w:rPr>
      <w:rFonts w:eastAsia="宋体"/>
      <w:b/>
      <w:bCs/>
      <w:kern w:val="0"/>
      <w:sz w:val="20"/>
      <w:szCs w:val="20"/>
      <w:lang w:eastAsia="en-US"/>
    </w:rPr>
  </w:style>
  <w:style w:type="paragraph" w:styleId="Header">
    <w:name w:val="header"/>
    <w:basedOn w:val="Normal"/>
    <w:link w:val="HeaderChar"/>
    <w:uiPriority w:val="99"/>
    <w:unhideWhenUsed/>
    <w:rsid w:val="00CB2FF0"/>
    <w:pPr>
      <w:tabs>
        <w:tab w:val="center" w:pos="4320"/>
        <w:tab w:val="right" w:pos="8640"/>
      </w:tabs>
      <w:spacing w:after="0" w:line="240" w:lineRule="auto"/>
    </w:pPr>
  </w:style>
  <w:style w:type="character" w:customStyle="1" w:styleId="HeaderChar">
    <w:name w:val="Header Char"/>
    <w:basedOn w:val="DefaultParagraphFont"/>
    <w:link w:val="Header"/>
    <w:uiPriority w:val="99"/>
    <w:rsid w:val="00CB2FF0"/>
    <w:rPr>
      <w:rFonts w:eastAsia="宋体"/>
      <w:kern w:val="0"/>
      <w:sz w:val="22"/>
      <w:lang w:eastAsia="en-US"/>
    </w:rPr>
  </w:style>
  <w:style w:type="paragraph" w:styleId="Footer">
    <w:name w:val="footer"/>
    <w:basedOn w:val="Normal"/>
    <w:link w:val="FooterChar"/>
    <w:uiPriority w:val="99"/>
    <w:unhideWhenUsed/>
    <w:rsid w:val="00CB2FF0"/>
    <w:pPr>
      <w:tabs>
        <w:tab w:val="center" w:pos="4320"/>
        <w:tab w:val="right" w:pos="8640"/>
      </w:tabs>
      <w:spacing w:after="0" w:line="240" w:lineRule="auto"/>
    </w:pPr>
  </w:style>
  <w:style w:type="character" w:customStyle="1" w:styleId="FooterChar">
    <w:name w:val="Footer Char"/>
    <w:basedOn w:val="DefaultParagraphFont"/>
    <w:link w:val="Footer"/>
    <w:uiPriority w:val="99"/>
    <w:rsid w:val="00CB2FF0"/>
    <w:rPr>
      <w:rFonts w:eastAsia="宋体"/>
      <w:kern w:val="0"/>
      <w:sz w:val="22"/>
      <w:lang w:eastAsia="en-US"/>
    </w:rPr>
  </w:style>
  <w:style w:type="character" w:customStyle="1" w:styleId="gqlwee">
    <w:name w:val="gqlwee"/>
    <w:basedOn w:val="DefaultParagraphFont"/>
    <w:rsid w:val="00756EBC"/>
  </w:style>
  <w:style w:type="character" w:styleId="Emphasis">
    <w:name w:val="Emphasis"/>
    <w:uiPriority w:val="20"/>
    <w:qFormat/>
    <w:rsid w:val="00041D50"/>
    <w:rPr>
      <w:i/>
      <w:iCs/>
    </w:rPr>
  </w:style>
  <w:style w:type="character" w:customStyle="1" w:styleId="st">
    <w:name w:val="st"/>
    <w:basedOn w:val="DefaultParagraphFont"/>
    <w:rsid w:val="00041D50"/>
  </w:style>
  <w:style w:type="paragraph" w:customStyle="1" w:styleId="EndNoteBibliographyTitle">
    <w:name w:val="EndNote Bibliography Title"/>
    <w:basedOn w:val="Normal"/>
    <w:link w:val="EndNoteBibliographyTitleChar"/>
    <w:rsid w:val="00ED3AFC"/>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D3AFC"/>
    <w:rPr>
      <w:rFonts w:ascii="Calibri" w:eastAsia="宋体" w:hAnsi="Calibri" w:cs="Calibri"/>
      <w:noProof/>
      <w:kern w:val="0"/>
      <w:sz w:val="22"/>
      <w:lang w:eastAsia="en-US"/>
    </w:rPr>
  </w:style>
  <w:style w:type="paragraph" w:customStyle="1" w:styleId="EndNoteBibliography">
    <w:name w:val="EndNote Bibliography"/>
    <w:basedOn w:val="Normal"/>
    <w:link w:val="EndNoteBibliographyChar"/>
    <w:rsid w:val="00ED3AFC"/>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ED3AFC"/>
    <w:rPr>
      <w:rFonts w:ascii="Calibri" w:eastAsia="宋体" w:hAnsi="Calibri" w:cs="Calibri"/>
      <w:noProof/>
      <w:kern w:val="0"/>
      <w:sz w:val="22"/>
      <w:lang w:eastAsia="en-US"/>
    </w:rPr>
  </w:style>
  <w:style w:type="character" w:customStyle="1" w:styleId="UnresolvedMention1">
    <w:name w:val="Unresolved Mention1"/>
    <w:basedOn w:val="DefaultParagraphFont"/>
    <w:uiPriority w:val="99"/>
    <w:semiHidden/>
    <w:unhideWhenUsed/>
    <w:rsid w:val="00BD0C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2759E449-636F-49EC-A9E1-B83CBB7BF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3712</TotalTime>
  <Pages>1</Pages>
  <Words>17993</Words>
  <Characters>102561</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www.6-6.cn</Company>
  <LinksUpToDate>false</LinksUpToDate>
  <CharactersWithSpaces>120314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dc:creator>
  <cp:keywords/>
  <dc:description/>
  <cp:lastModifiedBy>zhaohan</cp:lastModifiedBy>
  <cp:revision>1090</cp:revision>
  <cp:lastPrinted>2021-08-15T22:35:00Z</cp:lastPrinted>
  <dcterms:created xsi:type="dcterms:W3CDTF">2021-08-15T22:37:00Z</dcterms:created>
  <dcterms:modified xsi:type="dcterms:W3CDTF">2021-10-12T08:46:00Z</dcterms:modified>
</cp:coreProperties>
</file>